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200396" w14:textId="335C028E" w:rsidR="000E3FED" w:rsidRPr="00516174" w:rsidRDefault="000E3FED" w:rsidP="00071E1C">
      <w:pPr>
        <w:pStyle w:val="SANDIAPubs"/>
        <w:spacing w:before="600"/>
        <w:rPr>
          <w:b w:val="0"/>
          <w:bCs w:val="0"/>
          <w:color w:val="FFFFFF" w:themeColor="background1"/>
        </w:rPr>
      </w:pPr>
      <w:r w:rsidRPr="00516174">
        <w:rPr>
          <w:b w:val="0"/>
          <w:bCs w:val="0"/>
          <w:color w:val="FFFFFF" w:themeColor="background1"/>
        </w:rPr>
        <w:t>SANDIA REPORT</w:t>
      </w:r>
    </w:p>
    <w:p w14:paraId="29365C59" w14:textId="28A09A8F" w:rsidR="000E3FED" w:rsidRPr="00516174" w:rsidRDefault="000E3FED" w:rsidP="000E3FED">
      <w:pPr>
        <w:pStyle w:val="SANDCoverNum"/>
      </w:pPr>
      <w:r w:rsidRPr="00516174">
        <w:t>SAND20</w:t>
      </w:r>
      <w:sdt>
        <w:sdtPr>
          <w:alias w:val="SAND Number"/>
          <w:tag w:val="SAND Number"/>
          <w:id w:val="-616293684"/>
          <w:lock w:val="sdtLocked"/>
          <w:placeholder>
            <w:docPart w:val="FC8C49C5D0BB406DB200212A036D4A71"/>
          </w:placeholder>
        </w:sdtPr>
        <w:sdtContent>
          <w:r w:rsidR="00677D8D">
            <w:t>23-05863</w:t>
          </w:r>
        </w:sdtContent>
      </w:sdt>
    </w:p>
    <w:p w14:paraId="7534D97A" w14:textId="5F4C7C2E" w:rsidR="00C027EE" w:rsidRPr="00516174" w:rsidRDefault="000E3FED" w:rsidP="000E3FED">
      <w:pPr>
        <w:pStyle w:val="SANDCoverDate"/>
      </w:pPr>
      <w:r w:rsidRPr="00516174">
        <w:t xml:space="preserve">Printed </w:t>
      </w:r>
      <w:sdt>
        <w:sdtPr>
          <w:alias w:val="Printed date"/>
          <w:tag w:val="Printed date"/>
          <w:id w:val="-2122069504"/>
          <w:lock w:val="sdtLocked"/>
          <w:placeholder>
            <w:docPart w:val="A9BFC6AD84CE41B08ACE1C2A2BD8D242"/>
          </w:placeholder>
          <w:date w:fullDate="2023-06-07T00:00:00Z">
            <w:dateFormat w:val="MMMM yyyy"/>
            <w:lid w:val="en-US"/>
            <w:storeMappedDataAs w:val="dateTime"/>
            <w:calendar w:val="gregorian"/>
          </w:date>
        </w:sdtPr>
        <w:sdtContent>
          <w:r w:rsidR="00EB737A">
            <w:t>June 2023</w:t>
          </w:r>
        </w:sdtContent>
      </w:sdt>
    </w:p>
    <w:p w14:paraId="078813B6" w14:textId="75119893" w:rsidR="000E3FED" w:rsidRPr="00516174" w:rsidRDefault="000E3FED" w:rsidP="00071E1C"/>
    <w:sdt>
      <w:sdtPr>
        <w:rPr>
          <w:b w:val="0"/>
          <w:bCs w:val="0"/>
        </w:rPr>
        <w:id w:val="993689567"/>
        <w:lock w:val="sdtLocked"/>
        <w:placeholder>
          <w:docPart w:val="A27D34A4345F43BB981E1E95CC7A8CCA"/>
        </w:placeholder>
      </w:sdtPr>
      <w:sdtContent>
        <w:p w14:paraId="6AA14954" w14:textId="67AC4B9F" w:rsidR="009207A2" w:rsidRPr="00516174" w:rsidRDefault="00C55140" w:rsidP="003D4004">
          <w:pPr>
            <w:pStyle w:val="SANDCoverTitle"/>
            <w:rPr>
              <w:b w:val="0"/>
              <w:bCs w:val="0"/>
            </w:rPr>
          </w:pPr>
          <w:r w:rsidRPr="00516174">
            <w:rPr>
              <w:b w:val="0"/>
              <w:bCs w:val="0"/>
            </w:rPr>
            <w:t xml:space="preserve">GeoTess </w:t>
          </w:r>
          <w:r w:rsidR="00BB3334" w:rsidRPr="00516174">
            <w:rPr>
              <w:b w:val="0"/>
              <w:bCs w:val="0"/>
            </w:rPr>
            <w:t>User’s Manual</w:t>
          </w:r>
        </w:p>
      </w:sdtContent>
    </w:sdt>
    <w:p w14:paraId="74717968" w14:textId="680C9A67" w:rsidR="000E3FED" w:rsidRPr="00516174" w:rsidRDefault="000E3FED" w:rsidP="000E3FED"/>
    <w:sdt>
      <w:sdtPr>
        <w:alias w:val="Author name(s)"/>
        <w:tag w:val="Author name(s)"/>
        <w:id w:val="-1615898689"/>
        <w:lock w:val="sdtLocked"/>
        <w:placeholder>
          <w:docPart w:val="03B3525762914E40BB5648B136EE6AB7"/>
        </w:placeholder>
      </w:sdtPr>
      <w:sdtContent>
        <w:p w14:paraId="2336E0C6" w14:textId="6FED0C9E" w:rsidR="00093C37" w:rsidRPr="00516174" w:rsidRDefault="00C55140" w:rsidP="000E3FED">
          <w:pPr>
            <w:pStyle w:val="SANDCoverAuthors"/>
          </w:pPr>
          <w:r w:rsidRPr="00516174">
            <w:t>Sanford Ballard, James R. Hipp, Brian Kraus</w:t>
          </w:r>
          <w:r w:rsidR="00417622">
            <w:t>,</w:t>
          </w:r>
          <w:r w:rsidR="00D758E6">
            <w:t xml:space="preserve"> Andrea Conley,</w:t>
          </w:r>
          <w:r w:rsidR="00417622">
            <w:t xml:space="preserve"> Patrick Hammond</w:t>
          </w:r>
        </w:p>
      </w:sdtContent>
    </w:sdt>
    <w:p w14:paraId="404B74A8" w14:textId="2616E5CC" w:rsidR="000E3FED" w:rsidRPr="00516174" w:rsidRDefault="00071E1C" w:rsidP="000E3FED">
      <w:pPr>
        <w:pStyle w:val="SANDCoverAuthors"/>
      </w:pPr>
      <w:r w:rsidRPr="00516174">
        <w:rPr>
          <w:noProof/>
        </w:rPr>
        <mc:AlternateContent>
          <mc:Choice Requires="wps">
            <w:drawing>
              <wp:anchor distT="0" distB="0" distL="114300" distR="114300" simplePos="0" relativeHeight="251657216" behindDoc="0" locked="1" layoutInCell="1" allowOverlap="1" wp14:anchorId="6558D9BD" wp14:editId="374D686D">
                <wp:simplePos x="0" y="0"/>
                <wp:positionH relativeFrom="column">
                  <wp:posOffset>4433570</wp:posOffset>
                </wp:positionH>
                <wp:positionV relativeFrom="page">
                  <wp:posOffset>8815070</wp:posOffset>
                </wp:positionV>
                <wp:extent cx="1600200" cy="740664"/>
                <wp:effectExtent l="0" t="0" r="0" b="0"/>
                <wp:wrapNone/>
                <wp:docPr id="6" name="Text Box 6"/>
                <wp:cNvGraphicFramePr/>
                <a:graphic xmlns:a="http://schemas.openxmlformats.org/drawingml/2006/main">
                  <a:graphicData uri="http://schemas.microsoft.com/office/word/2010/wordprocessingShape">
                    <wps:wsp>
                      <wps:cNvSpPr txBox="1"/>
                      <wps:spPr>
                        <a:xfrm>
                          <a:off x="0" y="0"/>
                          <a:ext cx="1600200" cy="74066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849AEC" w14:textId="77777777" w:rsidR="00F7625C" w:rsidRDefault="00F7625C" w:rsidP="00071E1C">
                            <w:pPr>
                              <w:pStyle w:val="SANDCoverText8"/>
                            </w:pPr>
                            <w:r w:rsidRPr="0069750A">
                              <w:t>Prepared by</w:t>
                            </w:r>
                            <w:r w:rsidRPr="0069750A">
                              <w:br/>
                              <w:t>Sandia National Laboratories</w:t>
                            </w:r>
                            <w:r w:rsidRPr="0069750A">
                              <w:br/>
                              <w:t>Albuquerque, New Mexico 87185 and Livermore, California 94550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58D9BD" id="_x0000_t202" coordsize="21600,21600" o:spt="202" path="m,l,21600r21600,l21600,xe">
                <v:stroke joinstyle="miter"/>
                <v:path gradientshapeok="t" o:connecttype="rect"/>
              </v:shapetype>
              <v:shape id="Text Box 6" o:spid="_x0000_s1026" type="#_x0000_t202" style="position:absolute;margin-left:349.1pt;margin-top:694.1pt;width:126pt;height:58.3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" filled="f" stroked="f">
                <v:textbox>
                  <w:txbxContent>
                    <w:p w14:paraId="7E849AEC" w14:textId="77777777" w:rsidR="00F7625C" w:rsidRDefault="00F7625C" w:rsidP="00071E1C">
                      <w:pPr>
                        <w:pStyle w:val="SANDCoverText8"/>
                      </w:pPr>
                      <w:r w:rsidRPr="0069750A">
                        <w:t>Prepared by</w:t>
                      </w:r>
                      <w:r w:rsidRPr="0069750A">
                        <w:br/>
                        <w:t>Sandia National Laboratories</w:t>
                      </w:r>
                      <w:r w:rsidRPr="0069750A">
                        <w:br/>
                        <w:t>Albuquerque, New Mexico 87185 and Livermore, California 94550</w:t>
                      </w:r>
                    </w:p>
                  </w:txbxContent>
                </v:textbox>
                <w10:wrap anchory="page"/>
                <w10:anchorlock/>
              </v:shape>
            </w:pict>
          </mc:Fallback>
        </mc:AlternateContent>
      </w:r>
    </w:p>
    <w:p w14:paraId="1C7BA255" w14:textId="5B6385FD" w:rsidR="009207A2" w:rsidRPr="00516174" w:rsidRDefault="009207A2" w:rsidP="009207A2"/>
    <w:p w14:paraId="14181A12" w14:textId="786CE4E9" w:rsidR="009207A2" w:rsidRPr="00516174" w:rsidRDefault="009207A2" w:rsidP="009207A2">
      <w:pPr>
        <w:tabs>
          <w:tab w:val="left" w:pos="6919"/>
        </w:tabs>
      </w:pPr>
    </w:p>
    <w:p w14:paraId="6773BD05" w14:textId="5A8B5F15" w:rsidR="009207A2" w:rsidRPr="00516174" w:rsidRDefault="009207A2" w:rsidP="009207A2"/>
    <w:p w14:paraId="778EA1B2" w14:textId="77777777" w:rsidR="000E3FED" w:rsidRDefault="000E3FED" w:rsidP="009207A2"/>
    <w:p w14:paraId="2FCB88C3" w14:textId="4F661C12" w:rsidR="00F03876" w:rsidRPr="00516174" w:rsidRDefault="00F03876" w:rsidP="009207A2">
      <w:pPr>
        <w:sectPr w:rsidR="00F03876" w:rsidRPr="00516174" w:rsidSect="00185675">
          <w:headerReference w:type="default" r:id="rId11"/>
          <w:footerReference w:type="default" r:id="rId12"/>
          <w:pgSz w:w="12240" w:h="15840" w:code="1"/>
          <w:pgMar w:top="1440" w:right="1440" w:bottom="1440" w:left="1440" w:header="720" w:footer="144" w:gutter="0"/>
          <w:cols w:space="720"/>
          <w:docGrid w:linePitch="360"/>
        </w:sectPr>
      </w:pPr>
    </w:p>
    <w:p w14:paraId="0A77851D" w14:textId="77777777" w:rsidR="008C19B0" w:rsidRPr="00516174" w:rsidRDefault="008C19B0" w:rsidP="008C19B0">
      <w:pPr>
        <w:pStyle w:val="SANDIssuedPubs"/>
        <w:tabs>
          <w:tab w:val="clear" w:pos="1800"/>
          <w:tab w:val="clear" w:pos="3150"/>
          <w:tab w:val="left" w:pos="360"/>
          <w:tab w:val="left" w:pos="1710"/>
        </w:tabs>
        <w:ind w:left="0"/>
        <w:jc w:val="left"/>
      </w:pPr>
      <w:r w:rsidRPr="00516174">
        <w:lastRenderedPageBreak/>
        <w:t>Issued by Sandia National Laboratories, operated for the United States Department of Energy by National Technology &amp; Engineering Solutions of Sandia, LLC.</w:t>
      </w:r>
    </w:p>
    <w:p w14:paraId="263A5D03" w14:textId="77777777" w:rsidR="008C19B0" w:rsidRPr="00516174" w:rsidRDefault="008C19B0" w:rsidP="008C19B0">
      <w:pPr>
        <w:pStyle w:val="SANDIssuedPubs"/>
        <w:tabs>
          <w:tab w:val="clear" w:pos="1800"/>
          <w:tab w:val="clear" w:pos="3150"/>
          <w:tab w:val="left" w:pos="360"/>
          <w:tab w:val="left" w:pos="1710"/>
        </w:tabs>
        <w:ind w:left="0"/>
      </w:pPr>
    </w:p>
    <w:p w14:paraId="280F0DC3" w14:textId="746E286B" w:rsidR="008C19B0" w:rsidRPr="00516174" w:rsidRDefault="008C19B0" w:rsidP="008C19B0">
      <w:pPr>
        <w:pStyle w:val="SANDIssuedPubs"/>
        <w:tabs>
          <w:tab w:val="clear" w:pos="1800"/>
          <w:tab w:val="clear" w:pos="3150"/>
          <w:tab w:val="left" w:pos="360"/>
          <w:tab w:val="left" w:pos="1710"/>
        </w:tabs>
        <w:ind w:left="0"/>
        <w:jc w:val="left"/>
      </w:pPr>
      <w:r w:rsidRPr="00516174">
        <w:t>NOTICE:</w:t>
      </w:r>
      <w:r w:rsidR="00A60A46">
        <w:t xml:space="preserve"> </w:t>
      </w:r>
      <w:r w:rsidRPr="00516174">
        <w:t>This report was prepared as an account of work sponsored by an agency of the United States Government. Neither the United States Government, nor any agency thereof, nor any of their employees, nor any of their contractors, subcontractors, or their employees, make any warranty, express or implied, or assume any legal liability or responsibility for the accuracy, completeness, or usefulness of any information, apparatus, product, or process disclosed, or represent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any agency thereof, or any of their contractors or subcontractors. The views and opinions expressed herein do not necessarily state or reflect those of the United States Government, any agency thereof, or any of their contractors.</w:t>
      </w:r>
    </w:p>
    <w:p w14:paraId="648FCB3A" w14:textId="77777777" w:rsidR="008C19B0" w:rsidRPr="00516174" w:rsidRDefault="008C19B0" w:rsidP="008C19B0">
      <w:pPr>
        <w:pStyle w:val="SANDIssuedPubs"/>
        <w:tabs>
          <w:tab w:val="clear" w:pos="1800"/>
          <w:tab w:val="clear" w:pos="3150"/>
          <w:tab w:val="left" w:pos="360"/>
          <w:tab w:val="left" w:pos="1710"/>
        </w:tabs>
        <w:ind w:left="0"/>
      </w:pPr>
    </w:p>
    <w:p w14:paraId="7B7464A8" w14:textId="12645D9B" w:rsidR="008C19B0" w:rsidRPr="00516174" w:rsidRDefault="008C19B0" w:rsidP="008C19B0">
      <w:pPr>
        <w:pStyle w:val="SANDIssuedPubs"/>
        <w:tabs>
          <w:tab w:val="clear" w:pos="1800"/>
          <w:tab w:val="clear" w:pos="3150"/>
          <w:tab w:val="left" w:pos="360"/>
          <w:tab w:val="left" w:pos="1710"/>
        </w:tabs>
        <w:ind w:left="0"/>
      </w:pPr>
      <w:r w:rsidRPr="00516174">
        <w:t>Printed in the United States of America. This report has been reproduced directly from the best available copy.</w:t>
      </w:r>
    </w:p>
    <w:p w14:paraId="2D553562" w14:textId="77777777" w:rsidR="0075301F" w:rsidRPr="00516174" w:rsidRDefault="0075301F" w:rsidP="0075301F">
      <w:pPr>
        <w:pStyle w:val="SANDIssuedPubs"/>
        <w:tabs>
          <w:tab w:val="clear" w:pos="1800"/>
          <w:tab w:val="clear" w:pos="3150"/>
          <w:tab w:val="left" w:pos="360"/>
          <w:tab w:val="left" w:pos="1710"/>
        </w:tabs>
        <w:ind w:left="0"/>
      </w:pPr>
    </w:p>
    <w:p w14:paraId="38EDC9FE" w14:textId="77777777" w:rsidR="0075301F" w:rsidRPr="00516174" w:rsidRDefault="0075301F" w:rsidP="0075301F">
      <w:pPr>
        <w:pStyle w:val="SANDIssuedPubs"/>
        <w:tabs>
          <w:tab w:val="clear" w:pos="1800"/>
          <w:tab w:val="clear" w:pos="3150"/>
          <w:tab w:val="left" w:pos="360"/>
          <w:tab w:val="left" w:pos="1710"/>
        </w:tabs>
        <w:ind w:left="0"/>
      </w:pPr>
      <w:r w:rsidRPr="00516174">
        <w:t>Available to DOE and DOE contractors from</w:t>
      </w:r>
    </w:p>
    <w:p w14:paraId="156AE380" w14:textId="77777777" w:rsidR="0075301F" w:rsidRPr="00516174" w:rsidRDefault="0075301F" w:rsidP="0075301F">
      <w:pPr>
        <w:pStyle w:val="SANDIssuedPubs"/>
        <w:tabs>
          <w:tab w:val="clear" w:pos="1800"/>
          <w:tab w:val="clear" w:pos="3150"/>
          <w:tab w:val="left" w:pos="360"/>
          <w:tab w:val="left" w:pos="1710"/>
        </w:tabs>
        <w:ind w:left="0"/>
      </w:pPr>
      <w:r w:rsidRPr="00516174">
        <w:tab/>
        <w:t>U.S. Department of Energy</w:t>
      </w:r>
    </w:p>
    <w:p w14:paraId="40A67141" w14:textId="77777777" w:rsidR="0075301F" w:rsidRPr="00516174" w:rsidRDefault="0075301F" w:rsidP="0075301F">
      <w:pPr>
        <w:pStyle w:val="SANDIssuedPubs"/>
        <w:tabs>
          <w:tab w:val="clear" w:pos="1800"/>
          <w:tab w:val="clear" w:pos="3150"/>
          <w:tab w:val="left" w:pos="360"/>
          <w:tab w:val="left" w:pos="1710"/>
        </w:tabs>
        <w:ind w:left="0"/>
      </w:pPr>
      <w:r w:rsidRPr="00516174">
        <w:tab/>
        <w:t>Office of Scientific and Technical Information</w:t>
      </w:r>
    </w:p>
    <w:p w14:paraId="4C539697" w14:textId="77777777" w:rsidR="0075301F" w:rsidRPr="00516174" w:rsidRDefault="0075301F" w:rsidP="0075301F">
      <w:pPr>
        <w:pStyle w:val="SANDIssuedPubs"/>
        <w:tabs>
          <w:tab w:val="clear" w:pos="1800"/>
          <w:tab w:val="clear" w:pos="3150"/>
          <w:tab w:val="left" w:pos="360"/>
          <w:tab w:val="left" w:pos="1710"/>
        </w:tabs>
        <w:ind w:left="0"/>
      </w:pPr>
      <w:r w:rsidRPr="00516174">
        <w:tab/>
        <w:t>P.O. Box 62</w:t>
      </w:r>
    </w:p>
    <w:p w14:paraId="3DC4FFBD" w14:textId="77777777" w:rsidR="0075301F" w:rsidRPr="00516174" w:rsidRDefault="0075301F" w:rsidP="0075301F">
      <w:pPr>
        <w:pStyle w:val="SANDIssuedPubs"/>
        <w:tabs>
          <w:tab w:val="clear" w:pos="1800"/>
          <w:tab w:val="clear" w:pos="3150"/>
          <w:tab w:val="left" w:pos="360"/>
          <w:tab w:val="left" w:pos="1710"/>
        </w:tabs>
        <w:ind w:left="0"/>
      </w:pPr>
      <w:r w:rsidRPr="00516174">
        <w:tab/>
        <w:t>Oak Ridge, TN 37831</w:t>
      </w:r>
    </w:p>
    <w:p w14:paraId="4993CA2E" w14:textId="77777777" w:rsidR="0075301F" w:rsidRPr="00516174" w:rsidRDefault="0075301F" w:rsidP="0075301F">
      <w:pPr>
        <w:pStyle w:val="SANDIssuedPubs"/>
        <w:tabs>
          <w:tab w:val="clear" w:pos="1800"/>
          <w:tab w:val="clear" w:pos="3150"/>
          <w:tab w:val="left" w:pos="360"/>
          <w:tab w:val="left" w:pos="1710"/>
        </w:tabs>
        <w:ind w:left="0"/>
      </w:pPr>
    </w:p>
    <w:p w14:paraId="45C01C5B" w14:textId="77777777" w:rsidR="0075301F" w:rsidRPr="00516174" w:rsidRDefault="0075301F" w:rsidP="0075301F">
      <w:pPr>
        <w:pStyle w:val="SANDIssuedPubs"/>
        <w:tabs>
          <w:tab w:val="clear" w:pos="1800"/>
          <w:tab w:val="clear" w:pos="3150"/>
          <w:tab w:val="left" w:pos="360"/>
          <w:tab w:val="left" w:pos="1710"/>
        </w:tabs>
        <w:ind w:left="0"/>
      </w:pPr>
      <w:r w:rsidRPr="00516174">
        <w:tab/>
        <w:t>Telephone:</w:t>
      </w:r>
      <w:r w:rsidRPr="00516174">
        <w:tab/>
        <w:t>(865) 576-8401</w:t>
      </w:r>
    </w:p>
    <w:p w14:paraId="760C9A22" w14:textId="77777777" w:rsidR="0075301F" w:rsidRPr="00516174" w:rsidRDefault="0075301F" w:rsidP="0075301F">
      <w:pPr>
        <w:pStyle w:val="SANDIssuedPubs"/>
        <w:tabs>
          <w:tab w:val="clear" w:pos="1800"/>
          <w:tab w:val="clear" w:pos="3150"/>
          <w:tab w:val="left" w:pos="360"/>
          <w:tab w:val="left" w:pos="1710"/>
        </w:tabs>
        <w:ind w:left="0"/>
      </w:pPr>
      <w:r w:rsidRPr="00516174">
        <w:tab/>
        <w:t>Facsimile:</w:t>
      </w:r>
      <w:r w:rsidRPr="00516174">
        <w:tab/>
        <w:t>(865) 576-5728</w:t>
      </w:r>
    </w:p>
    <w:p w14:paraId="5C820AB4" w14:textId="5137CFAD" w:rsidR="0075301F" w:rsidRPr="00516174" w:rsidRDefault="0075301F" w:rsidP="0075301F">
      <w:pPr>
        <w:pStyle w:val="SANDIssuedPubs"/>
        <w:tabs>
          <w:tab w:val="clear" w:pos="1800"/>
          <w:tab w:val="clear" w:pos="3150"/>
          <w:tab w:val="left" w:pos="360"/>
          <w:tab w:val="left" w:pos="1710"/>
        </w:tabs>
        <w:ind w:left="0"/>
      </w:pPr>
      <w:r w:rsidRPr="00516174">
        <w:tab/>
        <w:t>E-Mail:</w:t>
      </w:r>
      <w:r w:rsidRPr="00516174">
        <w:tab/>
      </w:r>
      <w:bookmarkStart w:id="3" w:name="_Hlt521307441"/>
      <w:r w:rsidRPr="00516174">
        <w:fldChar w:fldCharType="begin"/>
      </w:r>
      <w:r w:rsidRPr="00516174">
        <w:instrText xml:space="preserve"> HYPERLINK "mailto:reports@osti.gov" </w:instrText>
      </w:r>
      <w:r w:rsidRPr="00516174">
        <w:fldChar w:fldCharType="separate"/>
      </w:r>
      <w:r w:rsidRPr="00516174">
        <w:rPr>
          <w:rStyle w:val="Hyperlink"/>
        </w:rPr>
        <w:t>reports@o</w:t>
      </w:r>
      <w:bookmarkEnd w:id="3"/>
      <w:r w:rsidRPr="00516174">
        <w:rPr>
          <w:rStyle w:val="Hyperlink"/>
        </w:rPr>
        <w:t>sti.gov</w:t>
      </w:r>
      <w:r w:rsidRPr="00516174">
        <w:fldChar w:fldCharType="end"/>
      </w:r>
    </w:p>
    <w:p w14:paraId="03E17B14" w14:textId="25568ED1" w:rsidR="0075301F" w:rsidRPr="00516174" w:rsidRDefault="0075301F" w:rsidP="0075301F">
      <w:pPr>
        <w:pStyle w:val="SANDIssuedPubs"/>
        <w:tabs>
          <w:tab w:val="clear" w:pos="1800"/>
          <w:tab w:val="clear" w:pos="3150"/>
          <w:tab w:val="left" w:pos="360"/>
          <w:tab w:val="left" w:pos="1710"/>
        </w:tabs>
        <w:ind w:left="0"/>
      </w:pPr>
      <w:r w:rsidRPr="00516174">
        <w:tab/>
        <w:t>Online ordering:</w:t>
      </w:r>
      <w:r w:rsidRPr="00516174">
        <w:tab/>
      </w:r>
      <w:hyperlink r:id="rId13" w:history="1">
        <w:r w:rsidRPr="00516174">
          <w:rPr>
            <w:rStyle w:val="Hyperlink"/>
          </w:rPr>
          <w:t>http://www.osti.gov/scitech</w:t>
        </w:r>
      </w:hyperlink>
    </w:p>
    <w:p w14:paraId="7C3B6004" w14:textId="77777777" w:rsidR="0075301F" w:rsidRPr="00516174" w:rsidRDefault="0075301F" w:rsidP="0075301F">
      <w:pPr>
        <w:pStyle w:val="SANDIssuedPubs"/>
        <w:tabs>
          <w:tab w:val="clear" w:pos="1800"/>
          <w:tab w:val="clear" w:pos="3150"/>
          <w:tab w:val="left" w:pos="360"/>
          <w:tab w:val="left" w:pos="1710"/>
        </w:tabs>
        <w:ind w:left="0"/>
      </w:pPr>
    </w:p>
    <w:p w14:paraId="0CDF6AAC" w14:textId="77777777" w:rsidR="0075301F" w:rsidRPr="00516174" w:rsidRDefault="0075301F" w:rsidP="0075301F">
      <w:pPr>
        <w:pStyle w:val="SANDIssuedPubs"/>
        <w:tabs>
          <w:tab w:val="clear" w:pos="1800"/>
          <w:tab w:val="clear" w:pos="3150"/>
          <w:tab w:val="left" w:pos="360"/>
          <w:tab w:val="left" w:pos="1710"/>
        </w:tabs>
        <w:ind w:left="0"/>
      </w:pPr>
      <w:r w:rsidRPr="00516174">
        <w:t>Available to the public from</w:t>
      </w:r>
    </w:p>
    <w:p w14:paraId="720C0DA4" w14:textId="77777777" w:rsidR="0075301F" w:rsidRPr="00516174" w:rsidRDefault="0075301F" w:rsidP="0075301F">
      <w:pPr>
        <w:pStyle w:val="SANDIssuedPubs"/>
        <w:tabs>
          <w:tab w:val="clear" w:pos="1800"/>
          <w:tab w:val="clear" w:pos="3150"/>
          <w:tab w:val="left" w:pos="360"/>
          <w:tab w:val="left" w:pos="1710"/>
        </w:tabs>
        <w:ind w:left="0"/>
      </w:pPr>
      <w:r w:rsidRPr="00516174">
        <w:tab/>
        <w:t>U.S. Department of Commerce</w:t>
      </w:r>
    </w:p>
    <w:p w14:paraId="53743F84" w14:textId="77777777" w:rsidR="0075301F" w:rsidRPr="00516174" w:rsidRDefault="0075301F" w:rsidP="0075301F">
      <w:pPr>
        <w:pStyle w:val="SANDIssuedPubs"/>
        <w:tabs>
          <w:tab w:val="clear" w:pos="1800"/>
          <w:tab w:val="clear" w:pos="3150"/>
          <w:tab w:val="left" w:pos="360"/>
          <w:tab w:val="left" w:pos="1710"/>
        </w:tabs>
        <w:ind w:left="0"/>
      </w:pPr>
      <w:r w:rsidRPr="00516174">
        <w:tab/>
        <w:t>National Technical Information Service</w:t>
      </w:r>
    </w:p>
    <w:p w14:paraId="2DB59D5F" w14:textId="77777777" w:rsidR="0075301F" w:rsidRPr="00516174" w:rsidRDefault="0075301F" w:rsidP="0075301F">
      <w:pPr>
        <w:pStyle w:val="SANDIssuedPubs"/>
        <w:tabs>
          <w:tab w:val="clear" w:pos="1800"/>
          <w:tab w:val="clear" w:pos="3150"/>
          <w:tab w:val="left" w:pos="360"/>
          <w:tab w:val="left" w:pos="1710"/>
        </w:tabs>
        <w:ind w:left="0"/>
      </w:pPr>
      <w:r w:rsidRPr="00516174">
        <w:tab/>
        <w:t>5301 Shawnee Rd</w:t>
      </w:r>
    </w:p>
    <w:p w14:paraId="2B630700" w14:textId="77777777" w:rsidR="0075301F" w:rsidRPr="00516174" w:rsidRDefault="0075301F" w:rsidP="0075301F">
      <w:pPr>
        <w:pStyle w:val="SANDIssuedPubs"/>
        <w:tabs>
          <w:tab w:val="clear" w:pos="1800"/>
          <w:tab w:val="clear" w:pos="3150"/>
          <w:tab w:val="left" w:pos="360"/>
          <w:tab w:val="left" w:pos="1710"/>
        </w:tabs>
        <w:ind w:left="0"/>
      </w:pPr>
      <w:r w:rsidRPr="00516174">
        <w:tab/>
        <w:t>Alexandria, VA 22312</w:t>
      </w:r>
    </w:p>
    <w:p w14:paraId="11105B67" w14:textId="77777777" w:rsidR="0075301F" w:rsidRPr="00516174" w:rsidRDefault="0075301F" w:rsidP="0075301F">
      <w:pPr>
        <w:pStyle w:val="SANDIssuedPubs"/>
        <w:tabs>
          <w:tab w:val="clear" w:pos="1800"/>
          <w:tab w:val="clear" w:pos="3150"/>
          <w:tab w:val="left" w:pos="360"/>
          <w:tab w:val="left" w:pos="1710"/>
        </w:tabs>
        <w:ind w:left="0"/>
      </w:pPr>
    </w:p>
    <w:p w14:paraId="3B8F2E13" w14:textId="77777777" w:rsidR="0075301F" w:rsidRPr="00516174" w:rsidRDefault="0075301F" w:rsidP="0075301F">
      <w:pPr>
        <w:pStyle w:val="SANDIssuedPubs"/>
        <w:tabs>
          <w:tab w:val="clear" w:pos="1800"/>
          <w:tab w:val="clear" w:pos="3150"/>
          <w:tab w:val="left" w:pos="360"/>
          <w:tab w:val="left" w:pos="1710"/>
        </w:tabs>
        <w:ind w:left="0"/>
      </w:pPr>
      <w:r w:rsidRPr="00516174">
        <w:tab/>
        <w:t>Telephone:</w:t>
      </w:r>
      <w:r w:rsidRPr="00516174">
        <w:tab/>
        <w:t>(800) 553-6847</w:t>
      </w:r>
    </w:p>
    <w:p w14:paraId="7EE75675" w14:textId="77777777" w:rsidR="0075301F" w:rsidRPr="00516174" w:rsidRDefault="0075301F" w:rsidP="0075301F">
      <w:pPr>
        <w:pStyle w:val="SANDIssuedPubs"/>
        <w:tabs>
          <w:tab w:val="clear" w:pos="1800"/>
          <w:tab w:val="clear" w:pos="3150"/>
          <w:tab w:val="left" w:pos="360"/>
          <w:tab w:val="left" w:pos="1710"/>
        </w:tabs>
        <w:ind w:left="0"/>
      </w:pPr>
      <w:r w:rsidRPr="00516174">
        <w:tab/>
        <w:t>Facsimile:</w:t>
      </w:r>
      <w:r w:rsidRPr="00516174">
        <w:tab/>
        <w:t>(703) 605-6900</w:t>
      </w:r>
    </w:p>
    <w:p w14:paraId="0BECB241" w14:textId="2DEB4159" w:rsidR="0075301F" w:rsidRPr="00516174" w:rsidRDefault="0075301F" w:rsidP="0075301F">
      <w:pPr>
        <w:pStyle w:val="SANDIssuedPubs"/>
        <w:tabs>
          <w:tab w:val="clear" w:pos="1800"/>
          <w:tab w:val="clear" w:pos="3150"/>
          <w:tab w:val="left" w:pos="360"/>
          <w:tab w:val="left" w:pos="1710"/>
        </w:tabs>
        <w:ind w:left="0"/>
      </w:pPr>
      <w:r w:rsidRPr="00516174">
        <w:tab/>
        <w:t>E-Mail:</w:t>
      </w:r>
      <w:r w:rsidRPr="00516174">
        <w:tab/>
      </w:r>
      <w:hyperlink r:id="rId14" w:history="1">
        <w:r w:rsidRPr="00516174">
          <w:rPr>
            <w:rStyle w:val="Hyperlink"/>
          </w:rPr>
          <w:t>orders@ntis.gov</w:t>
        </w:r>
      </w:hyperlink>
    </w:p>
    <w:p w14:paraId="127F22E2" w14:textId="10EE73BB" w:rsidR="0075301F" w:rsidRPr="00516174" w:rsidRDefault="0075301F" w:rsidP="0075301F">
      <w:pPr>
        <w:pStyle w:val="SANDIssuedPubs"/>
        <w:tabs>
          <w:tab w:val="clear" w:pos="1800"/>
          <w:tab w:val="clear" w:pos="3150"/>
          <w:tab w:val="left" w:pos="360"/>
          <w:tab w:val="left" w:pos="1710"/>
        </w:tabs>
        <w:ind w:left="0"/>
        <w:rPr>
          <w:rStyle w:val="Hyperlink"/>
        </w:rPr>
      </w:pPr>
      <w:r w:rsidRPr="00516174">
        <w:tab/>
        <w:t>Online order:</w:t>
      </w:r>
      <w:r w:rsidRPr="00516174">
        <w:tab/>
      </w:r>
      <w:hyperlink r:id="rId15" w:history="1">
        <w:r w:rsidRPr="00516174">
          <w:rPr>
            <w:rStyle w:val="Hyperlink"/>
          </w:rPr>
          <w:t>https://classic.ntis.gov/help/order-methods/</w:t>
        </w:r>
      </w:hyperlink>
    </w:p>
    <w:p w14:paraId="326A0594" w14:textId="77777777" w:rsidR="0075301F" w:rsidRPr="00516174" w:rsidRDefault="0075301F" w:rsidP="0075301F">
      <w:pPr>
        <w:pStyle w:val="SANDIssuedPubs"/>
        <w:tabs>
          <w:tab w:val="clear" w:pos="1800"/>
          <w:tab w:val="clear" w:pos="3150"/>
          <w:tab w:val="left" w:pos="360"/>
          <w:tab w:val="left" w:pos="1710"/>
        </w:tabs>
        <w:ind w:left="0"/>
      </w:pPr>
    </w:p>
    <w:p w14:paraId="2F67C40C" w14:textId="77777777" w:rsidR="00562556" w:rsidRPr="00516174" w:rsidRDefault="00562556" w:rsidP="008C19B0">
      <w:pPr>
        <w:pStyle w:val="SANDIssuedPubs"/>
        <w:tabs>
          <w:tab w:val="clear" w:pos="1800"/>
          <w:tab w:val="clear" w:pos="3150"/>
          <w:tab w:val="left" w:pos="360"/>
          <w:tab w:val="left" w:pos="1710"/>
        </w:tabs>
        <w:ind w:left="0"/>
      </w:pPr>
    </w:p>
    <w:p w14:paraId="3B467326" w14:textId="0F3961DA" w:rsidR="008C19B0" w:rsidRPr="00516174" w:rsidRDefault="00562556" w:rsidP="008C19B0">
      <w:pPr>
        <w:pStyle w:val="SANDIssuedPubs"/>
        <w:tabs>
          <w:tab w:val="clear" w:pos="1800"/>
          <w:tab w:val="clear" w:pos="3150"/>
          <w:tab w:val="left" w:pos="360"/>
          <w:tab w:val="left" w:pos="1710"/>
        </w:tabs>
        <w:ind w:left="0"/>
      </w:pPr>
      <w:r w:rsidRPr="00516174">
        <w:rPr>
          <w:noProof/>
        </w:rPr>
        <w:drawing>
          <wp:inline distT="0" distB="0" distL="0" distR="0" wp14:anchorId="2E007189" wp14:editId="2FABE6BB">
            <wp:extent cx="601879" cy="605641"/>
            <wp:effectExtent l="0" t="0" r="8255" b="4445"/>
            <wp:docPr id="5" name="Picture 5" descr="C:\Users\slliven\AppData\Local\Microsoft\Windows\INetCache\Content.Word\New_DOE_Logo_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lliven\AppData\Local\Microsoft\Windows\INetCache\Content.Word\New_DOE_Logo_Black.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75000"/>
                    <a:stretch/>
                  </pic:blipFill>
                  <pic:spPr bwMode="auto">
                    <a:xfrm>
                      <a:off x="0" y="0"/>
                      <a:ext cx="611687" cy="615510"/>
                    </a:xfrm>
                    <a:prstGeom prst="rect">
                      <a:avLst/>
                    </a:prstGeom>
                    <a:noFill/>
                    <a:ln>
                      <a:noFill/>
                    </a:ln>
                    <a:extLst>
                      <a:ext uri="{53640926-AAD7-44D8-BBD7-CCE9431645EC}">
                        <a14:shadowObscured xmlns:a14="http://schemas.microsoft.com/office/drawing/2010/main"/>
                      </a:ext>
                    </a:extLst>
                  </pic:spPr>
                </pic:pic>
              </a:graphicData>
            </a:graphic>
          </wp:inline>
        </w:drawing>
      </w:r>
      <w:r w:rsidR="00556379" w:rsidRPr="00516174">
        <w:rPr>
          <w:noProof/>
        </w:rPr>
        <w:drawing>
          <wp:inline distT="0" distB="0" distL="0" distR="0" wp14:anchorId="43FFDCAA" wp14:editId="70BF5232">
            <wp:extent cx="1005840" cy="29273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5840" cy="292735"/>
                    </a:xfrm>
                    <a:prstGeom prst="rect">
                      <a:avLst/>
                    </a:prstGeom>
                    <a:noFill/>
                  </pic:spPr>
                </pic:pic>
              </a:graphicData>
            </a:graphic>
          </wp:inline>
        </w:drawing>
      </w:r>
    </w:p>
    <w:p w14:paraId="474D01DB" w14:textId="77777777" w:rsidR="0035738F" w:rsidRPr="00516174" w:rsidRDefault="0035738F" w:rsidP="006B6F7C">
      <w:bookmarkStart w:id="4" w:name="Abstract"/>
      <w:r w:rsidRPr="00516174">
        <w:br w:type="page"/>
      </w:r>
    </w:p>
    <w:p w14:paraId="33749738" w14:textId="3BDDCEA2" w:rsidR="000E3FED" w:rsidRPr="004234D4" w:rsidRDefault="000E3FED" w:rsidP="000E3FED">
      <w:pPr>
        <w:pStyle w:val="SANDAbstract"/>
        <w:rPr>
          <w:bCs/>
        </w:rPr>
      </w:pPr>
      <w:r w:rsidRPr="004234D4">
        <w:rPr>
          <w:bCs/>
        </w:rPr>
        <w:lastRenderedPageBreak/>
        <w:t>Abstract</w:t>
      </w:r>
    </w:p>
    <w:bookmarkEnd w:id="4" w:displacedByCustomXml="next"/>
    <w:sdt>
      <w:sdtPr>
        <w:rPr>
          <w:color w:val="000000"/>
          <w:szCs w:val="20"/>
        </w:rPr>
        <w:alias w:val="Abstract"/>
        <w:tag w:val="Abstract"/>
        <w:id w:val="-1060165311"/>
        <w:lock w:val="sdtLocked"/>
        <w:placeholder>
          <w:docPart w:val="6EB06BF4B26B43218B127A71ACC4DBF6"/>
        </w:placeholder>
      </w:sdtPr>
      <w:sdtContent>
        <w:sdt>
          <w:sdtPr>
            <w:alias w:val="Abstract"/>
            <w:tag w:val="Abstract"/>
            <w:id w:val="1168753865"/>
            <w:placeholder>
              <w:docPart w:val="CE584B9C7724664AACDD258AC16A6A9E"/>
            </w:placeholder>
          </w:sdtPr>
          <w:sdtContent>
            <w:p w14:paraId="0E6E6F84" w14:textId="57C28340" w:rsidR="00C55140" w:rsidRDefault="00C55140" w:rsidP="00C55140">
              <w:pPr>
                <w:pStyle w:val="NormalWeb"/>
              </w:pPr>
              <w:r w:rsidRPr="00516174">
                <w:t xml:space="preserve">GeoTess is a model parameterization for multi-dimensional Earth models and an extendable software system that implements the construction, population, </w:t>
              </w:r>
              <w:r w:rsidR="008C57C5" w:rsidRPr="00516174">
                <w:t>storage,</w:t>
              </w:r>
              <w:r w:rsidRPr="00516174">
                <w:t xml:space="preserve"> and interrogation of data stored in the model. A</w:t>
              </w:r>
              <w:r w:rsidR="00182422">
                <w:t xml:space="preserve"> constructed</w:t>
              </w:r>
              <w:r w:rsidRPr="00516174">
                <w:t xml:space="preserve"> GeoTess model </w:t>
              </w:r>
              <w:r w:rsidR="003E1A60">
                <w:t>is</w:t>
              </w:r>
              <w:r w:rsidRPr="00516174">
                <w:t xml:space="preserve"> comprised of 2D triangular tessellations of a unit sphere with 1D radial arrays of nodes associated with each vertex of the 2D tessellations. Variable spatial resolution in both geographic and radial dimensions is supported. Users have considerable flexibility in how to define the data stored on the grid. The</w:t>
              </w:r>
              <w:r w:rsidR="00206BD4">
                <w:t xml:space="preserve"> Java version of the</w:t>
              </w:r>
              <w:r w:rsidRPr="00516174">
                <w:t xml:space="preserve"> GeoTess </w:t>
              </w:r>
              <w:r w:rsidR="00120A51">
                <w:t>software can be downloaded along with the tools PCalc and LocOO3D, which use GeoTess models to do traveltime prediction and event location</w:t>
              </w:r>
              <w:r w:rsidR="00AF759D">
                <w:t>, respectively, at:</w:t>
              </w:r>
            </w:p>
            <w:p w14:paraId="2E4F9D79" w14:textId="77777777" w:rsidR="00AF759D" w:rsidRDefault="00AF759D" w:rsidP="00C55140">
              <w:pPr>
                <w:pStyle w:val="NormalWeb"/>
              </w:pPr>
            </w:p>
            <w:p w14:paraId="7677FC42" w14:textId="7B5C5AE1" w:rsidR="00C55140" w:rsidRDefault="00000000" w:rsidP="00114D4F">
              <w:pPr>
                <w:pStyle w:val="NormalWeb"/>
                <w:jc w:val="center"/>
              </w:pPr>
              <w:hyperlink r:id="rId18" w:history="1">
                <w:r w:rsidR="003F2B08" w:rsidRPr="003F2B08">
                  <w:rPr>
                    <w:rStyle w:val="Hyperlink"/>
                  </w:rPr>
                  <w:t>https://github.com/sandialabs/Salsa3DSoftware</w:t>
                </w:r>
              </w:hyperlink>
              <w:r w:rsidR="00AF759D">
                <w:t xml:space="preserve"> </w:t>
              </w:r>
            </w:p>
            <w:p w14:paraId="405B31E2" w14:textId="22B279EB" w:rsidR="00AF759D" w:rsidRDefault="00AF759D" w:rsidP="00C55140">
              <w:pPr>
                <w:pStyle w:val="NormalWeb"/>
              </w:pPr>
            </w:p>
            <w:p w14:paraId="01695569" w14:textId="2F059B99" w:rsidR="00AF759D" w:rsidRDefault="00AF759D" w:rsidP="00C55140">
              <w:pPr>
                <w:pStyle w:val="NormalWeb"/>
              </w:pPr>
              <w:r>
                <w:t xml:space="preserve">or </w:t>
              </w:r>
              <w:r w:rsidR="00C9544D">
                <w:t xml:space="preserve">it </w:t>
              </w:r>
              <w:r>
                <w:t xml:space="preserve">can be downloaded </w:t>
              </w:r>
              <w:r w:rsidR="00C9544D">
                <w:t>individually at:</w:t>
              </w:r>
            </w:p>
            <w:p w14:paraId="06CDF8A8" w14:textId="77777777" w:rsidR="00026ED9" w:rsidRDefault="00026ED9" w:rsidP="00C9544D">
              <w:pPr>
                <w:pStyle w:val="NormalWeb"/>
              </w:pPr>
            </w:p>
            <w:p w14:paraId="6B421A2E" w14:textId="66752F03" w:rsidR="003F2B08" w:rsidRDefault="00000000" w:rsidP="003F2B08">
              <w:pPr>
                <w:pStyle w:val="NormalWeb"/>
                <w:jc w:val="center"/>
              </w:pPr>
              <w:hyperlink r:id="rId19" w:history="1">
                <w:r w:rsidR="003F2B08" w:rsidRPr="002011B5">
                  <w:rPr>
                    <w:rStyle w:val="Hyperlink"/>
                  </w:rPr>
                  <w:t>https://github.com/sandialabs/GeoTessJava</w:t>
                </w:r>
              </w:hyperlink>
              <w:r w:rsidR="003F2B08">
                <w:t xml:space="preserve"> </w:t>
              </w:r>
            </w:p>
            <w:p w14:paraId="59FC7EB3" w14:textId="77777777" w:rsidR="003F2B08" w:rsidRDefault="003F2B08" w:rsidP="003F2B08">
              <w:pPr>
                <w:pStyle w:val="NormalWeb"/>
                <w:jc w:val="center"/>
              </w:pPr>
            </w:p>
            <w:p w14:paraId="5DB679B1" w14:textId="1BF1F414" w:rsidR="003F2B08" w:rsidRDefault="003F2B08" w:rsidP="003F2B08">
              <w:pPr>
                <w:pStyle w:val="NormalWeb"/>
              </w:pPr>
              <w:r>
                <w:t>A C++ version is also available at:</w:t>
              </w:r>
            </w:p>
            <w:p w14:paraId="5F32460E" w14:textId="77777777" w:rsidR="003F2B08" w:rsidRDefault="003F2B08" w:rsidP="003F2B08">
              <w:pPr>
                <w:pStyle w:val="NormalWeb"/>
              </w:pPr>
            </w:p>
            <w:p w14:paraId="0380D231" w14:textId="0EAA6C2B" w:rsidR="003F2B08" w:rsidRPr="00516174" w:rsidRDefault="00000000" w:rsidP="003F2B08">
              <w:pPr>
                <w:pStyle w:val="NormalWeb"/>
                <w:jc w:val="center"/>
              </w:pPr>
              <w:hyperlink r:id="rId20" w:history="1">
                <w:r w:rsidR="003F2B08" w:rsidRPr="002011B5">
                  <w:rPr>
                    <w:rStyle w:val="Hyperlink"/>
                  </w:rPr>
                  <w:t>https://github.com/sandialabs/GeoTessCPP</w:t>
                </w:r>
              </w:hyperlink>
              <w:r w:rsidR="003F2B08">
                <w:t xml:space="preserve"> </w:t>
              </w:r>
            </w:p>
            <w:p w14:paraId="1EBF19AF" w14:textId="77777777" w:rsidR="00C9544D" w:rsidRDefault="00C9544D" w:rsidP="00114D4F">
              <w:pPr>
                <w:pStyle w:val="NormalWeb"/>
                <w:jc w:val="center"/>
              </w:pPr>
            </w:p>
            <w:p w14:paraId="07C858C2" w14:textId="72E1B283" w:rsidR="00C55140" w:rsidRPr="00516174" w:rsidRDefault="00791420" w:rsidP="00391DD7">
              <w:pPr>
                <w:pStyle w:val="NormalWeb"/>
              </w:pPr>
              <w:r>
                <w:t>T</w:t>
              </w:r>
              <w:r w:rsidR="00391DD7" w:rsidRPr="00516174">
                <w:t xml:space="preserve">he software is packaged with this </w:t>
              </w:r>
              <w:r w:rsidR="00315CF2" w:rsidRPr="00516174">
                <w:t>user’s manual</w:t>
              </w:r>
              <w:r w:rsidR="00391DD7" w:rsidRPr="00516174">
                <w:t xml:space="preserve"> and a set of example scripts</w:t>
              </w:r>
              <w:r>
                <w:t xml:space="preserve"> in all cases.</w:t>
              </w:r>
            </w:p>
          </w:sdtContent>
        </w:sdt>
        <w:p w14:paraId="521D4AB9" w14:textId="2C01CBD1" w:rsidR="00CA6DCE" w:rsidRPr="00516174" w:rsidRDefault="00000000" w:rsidP="00C55140">
          <w:pPr>
            <w:pStyle w:val="SANDAbstractTxt"/>
            <w:ind w:left="0"/>
            <w:jc w:val="left"/>
          </w:pPr>
        </w:p>
      </w:sdtContent>
    </w:sdt>
    <w:p w14:paraId="13608537" w14:textId="77777777" w:rsidR="00C87B7A" w:rsidRPr="00516174" w:rsidRDefault="00C87B7A" w:rsidP="000E3FED"/>
    <w:p w14:paraId="14C98CAC" w14:textId="77777777" w:rsidR="00C87B7A" w:rsidRPr="00516174" w:rsidRDefault="00C87B7A" w:rsidP="000E3FED"/>
    <w:p w14:paraId="3BFC5222" w14:textId="3F64B03B" w:rsidR="000E3FED" w:rsidRPr="00516174" w:rsidRDefault="000E3FED" w:rsidP="000E3FED">
      <w:r w:rsidRPr="00516174">
        <w:br w:type="page"/>
      </w:r>
    </w:p>
    <w:p w14:paraId="020A3500" w14:textId="4919BE33" w:rsidR="002A20E2" w:rsidRPr="00516174" w:rsidRDefault="002A20E2" w:rsidP="00CA6DCE">
      <w:pPr>
        <w:pStyle w:val="SANDBODY"/>
      </w:pPr>
    </w:p>
    <w:p w14:paraId="7BA27E5E" w14:textId="23D6E62B" w:rsidR="002A20E2" w:rsidRPr="00516174" w:rsidRDefault="002A20E2" w:rsidP="00CA6DCE">
      <w:pPr>
        <w:pStyle w:val="SANDBODY"/>
      </w:pPr>
    </w:p>
    <w:p w14:paraId="0648C994" w14:textId="3169F0F5" w:rsidR="002A20E2" w:rsidRPr="00516174" w:rsidRDefault="002A20E2" w:rsidP="00CA6DCE">
      <w:pPr>
        <w:pStyle w:val="SANDBODY"/>
      </w:pPr>
    </w:p>
    <w:p w14:paraId="484DB7B4" w14:textId="688D3FEB" w:rsidR="002A20E2" w:rsidRPr="00516174" w:rsidRDefault="002A20E2" w:rsidP="00CA6DCE">
      <w:pPr>
        <w:pStyle w:val="SANDBODY"/>
      </w:pPr>
    </w:p>
    <w:p w14:paraId="0DD9F7CF" w14:textId="7E048714" w:rsidR="002A20E2" w:rsidRPr="00516174" w:rsidRDefault="002A20E2" w:rsidP="00CA6DCE">
      <w:pPr>
        <w:pStyle w:val="SANDBODY"/>
      </w:pPr>
    </w:p>
    <w:p w14:paraId="0EBF0407" w14:textId="510A3A76" w:rsidR="002A20E2" w:rsidRPr="00516174" w:rsidRDefault="002A20E2" w:rsidP="00CA6DCE">
      <w:pPr>
        <w:pStyle w:val="SANDBODY"/>
      </w:pPr>
    </w:p>
    <w:p w14:paraId="1071AA5F" w14:textId="73A1A865" w:rsidR="002A20E2" w:rsidRPr="00516174" w:rsidRDefault="002A20E2" w:rsidP="00CA6DCE">
      <w:pPr>
        <w:pStyle w:val="SANDBODY"/>
      </w:pPr>
    </w:p>
    <w:p w14:paraId="1BC61923" w14:textId="19BF23AA" w:rsidR="002A20E2" w:rsidRPr="00516174" w:rsidRDefault="002A20E2" w:rsidP="00CA6DCE">
      <w:pPr>
        <w:pStyle w:val="SANDBODY"/>
      </w:pPr>
    </w:p>
    <w:p w14:paraId="54C80354" w14:textId="18348DCD" w:rsidR="002A20E2" w:rsidRPr="00516174" w:rsidRDefault="002A20E2" w:rsidP="00CA6DCE">
      <w:pPr>
        <w:pStyle w:val="SANDBODY"/>
      </w:pPr>
    </w:p>
    <w:p w14:paraId="3330B49C" w14:textId="6E8D94EB" w:rsidR="002A20E2" w:rsidRPr="00516174" w:rsidRDefault="002A20E2" w:rsidP="00CA6DCE">
      <w:pPr>
        <w:pStyle w:val="SANDBODY"/>
      </w:pPr>
    </w:p>
    <w:p w14:paraId="4896E9D1" w14:textId="6094C6DF" w:rsidR="002A20E2" w:rsidRPr="00516174" w:rsidRDefault="002A20E2" w:rsidP="00CA6DCE">
      <w:pPr>
        <w:pStyle w:val="SANDBODY"/>
      </w:pPr>
    </w:p>
    <w:p w14:paraId="469E51F2" w14:textId="42BA9132" w:rsidR="002A20E2" w:rsidRPr="00516174" w:rsidRDefault="002A20E2" w:rsidP="00CA6DCE">
      <w:pPr>
        <w:pStyle w:val="SANDBODY"/>
      </w:pPr>
    </w:p>
    <w:p w14:paraId="0A6114AB" w14:textId="49628E01" w:rsidR="002A20E2" w:rsidRPr="00516174" w:rsidRDefault="002A20E2" w:rsidP="00CA6DCE">
      <w:pPr>
        <w:pStyle w:val="SANDBODY"/>
      </w:pPr>
    </w:p>
    <w:p w14:paraId="64EEAACE" w14:textId="331B9700" w:rsidR="002A20E2" w:rsidRPr="00516174" w:rsidRDefault="002A20E2" w:rsidP="00CA6DCE">
      <w:pPr>
        <w:pStyle w:val="SANDBODY"/>
      </w:pPr>
    </w:p>
    <w:p w14:paraId="447C9FA2" w14:textId="77777777" w:rsidR="002A20E2" w:rsidRPr="00516174" w:rsidRDefault="002A20E2" w:rsidP="00CA6DCE">
      <w:pPr>
        <w:pStyle w:val="SANDBODY"/>
      </w:pPr>
    </w:p>
    <w:sdt>
      <w:sdtPr>
        <w:alias w:val="Acknowledgements"/>
        <w:tag w:val="Acknowledgements"/>
        <w:id w:val="1207995149"/>
        <w:placeholder>
          <w:docPart w:val="6C296212421C45E1B1E8B82B4E0293F6"/>
        </w:placeholder>
      </w:sdtPr>
      <w:sdtContent>
        <w:p w14:paraId="0B42F162" w14:textId="71C26140" w:rsidR="00CA6DCE" w:rsidRPr="00516174" w:rsidRDefault="002A20E2" w:rsidP="002A20E2">
          <w:pPr>
            <w:pStyle w:val="SANDBODY"/>
            <w:jc w:val="center"/>
          </w:pPr>
          <w:r w:rsidRPr="00516174">
            <w:t>This page left blank.</w:t>
          </w:r>
        </w:p>
      </w:sdtContent>
    </w:sdt>
    <w:p w14:paraId="283F4B02" w14:textId="67B283ED" w:rsidR="00CA6DCE" w:rsidRPr="00516174" w:rsidRDefault="00CA6DCE">
      <w:pPr>
        <w:spacing w:after="160" w:line="259" w:lineRule="auto"/>
      </w:pPr>
      <w:r w:rsidRPr="00516174">
        <w:br w:type="page"/>
      </w:r>
    </w:p>
    <w:p w14:paraId="1661D877" w14:textId="3F85CAF7" w:rsidR="00CA6DCE" w:rsidRPr="004234D4" w:rsidRDefault="00CA6DCE" w:rsidP="00CA6DCE">
      <w:pPr>
        <w:pStyle w:val="SANDTOCHeading"/>
      </w:pPr>
      <w:r w:rsidRPr="004234D4">
        <w:lastRenderedPageBreak/>
        <w:t>Contents</w:t>
      </w:r>
    </w:p>
    <w:p w14:paraId="6E26BD37" w14:textId="10E9EB7D" w:rsidR="0097105C" w:rsidRDefault="00011527">
      <w:pPr>
        <w:pStyle w:val="TOC1"/>
        <w:rPr>
          <w:rFonts w:asciiTheme="minorHAnsi" w:eastAsiaTheme="minorEastAsia" w:hAnsiTheme="minorHAnsi" w:cstheme="minorBidi"/>
          <w:kern w:val="2"/>
          <w:szCs w:val="24"/>
          <w14:ligatures w14:val="standardContextual"/>
        </w:rPr>
      </w:pPr>
      <w:r w:rsidRPr="004234D4">
        <w:rPr>
          <w:b/>
          <w:bCs/>
        </w:rPr>
        <w:fldChar w:fldCharType="begin"/>
      </w:r>
      <w:r w:rsidRPr="004234D4">
        <w:rPr>
          <w:b/>
          <w:bCs/>
        </w:rPr>
        <w:instrText xml:space="preserve"> TOC \o "2-3" \h \z \t "Heading 1,1,Heading 4,4,Heading 5,5,Heading 6,6,Heading 7,7,Appendix_Heading1,1" </w:instrText>
      </w:r>
      <w:r w:rsidRPr="004234D4">
        <w:rPr>
          <w:b/>
          <w:bCs/>
        </w:rPr>
        <w:fldChar w:fldCharType="separate"/>
      </w:r>
      <w:hyperlink w:anchor="_Toc135830089" w:history="1">
        <w:r w:rsidR="0097105C" w:rsidRPr="004C7279">
          <w:rPr>
            <w:rStyle w:val="Hyperlink"/>
            <w:bCs/>
          </w:rPr>
          <w:t>1.</w:t>
        </w:r>
        <w:r w:rsidR="0097105C">
          <w:rPr>
            <w:rFonts w:asciiTheme="minorHAnsi" w:eastAsiaTheme="minorEastAsia" w:hAnsiTheme="minorHAnsi" w:cstheme="minorBidi"/>
            <w:kern w:val="2"/>
            <w:szCs w:val="24"/>
            <w14:ligatures w14:val="standardContextual"/>
          </w:rPr>
          <w:tab/>
        </w:r>
        <w:r w:rsidR="0097105C" w:rsidRPr="004C7279">
          <w:rPr>
            <w:rStyle w:val="Hyperlink"/>
            <w:bCs/>
          </w:rPr>
          <w:t>Introduction</w:t>
        </w:r>
        <w:r w:rsidR="0097105C">
          <w:rPr>
            <w:webHidden/>
          </w:rPr>
          <w:tab/>
        </w:r>
        <w:r w:rsidR="0097105C">
          <w:rPr>
            <w:webHidden/>
          </w:rPr>
          <w:fldChar w:fldCharType="begin"/>
        </w:r>
        <w:r w:rsidR="0097105C">
          <w:rPr>
            <w:webHidden/>
          </w:rPr>
          <w:instrText xml:space="preserve"> PAGEREF _Toc135830089 \h </w:instrText>
        </w:r>
        <w:r w:rsidR="0097105C">
          <w:rPr>
            <w:webHidden/>
          </w:rPr>
        </w:r>
        <w:r w:rsidR="0097105C">
          <w:rPr>
            <w:webHidden/>
          </w:rPr>
          <w:fldChar w:fldCharType="separate"/>
        </w:r>
        <w:r w:rsidR="0097105C">
          <w:rPr>
            <w:webHidden/>
          </w:rPr>
          <w:t>9</w:t>
        </w:r>
        <w:r w:rsidR="0097105C">
          <w:rPr>
            <w:webHidden/>
          </w:rPr>
          <w:fldChar w:fldCharType="end"/>
        </w:r>
      </w:hyperlink>
    </w:p>
    <w:p w14:paraId="5F35D26D" w14:textId="7EC23873" w:rsidR="0097105C" w:rsidRDefault="00000000">
      <w:pPr>
        <w:pStyle w:val="TOC1"/>
        <w:rPr>
          <w:rFonts w:asciiTheme="minorHAnsi" w:eastAsiaTheme="minorEastAsia" w:hAnsiTheme="minorHAnsi" w:cstheme="minorBidi"/>
          <w:kern w:val="2"/>
          <w:szCs w:val="24"/>
          <w14:ligatures w14:val="standardContextual"/>
        </w:rPr>
      </w:pPr>
      <w:hyperlink w:anchor="_Toc135830091" w:history="1">
        <w:r w:rsidR="0097105C" w:rsidRPr="004C7279">
          <w:rPr>
            <w:rStyle w:val="Hyperlink"/>
            <w:bCs/>
          </w:rPr>
          <w:t>2.</w:t>
        </w:r>
        <w:r w:rsidR="0097105C">
          <w:rPr>
            <w:rFonts w:asciiTheme="minorHAnsi" w:eastAsiaTheme="minorEastAsia" w:hAnsiTheme="minorHAnsi" w:cstheme="minorBidi"/>
            <w:kern w:val="2"/>
            <w:szCs w:val="24"/>
            <w14:ligatures w14:val="standardContextual"/>
          </w:rPr>
          <w:tab/>
        </w:r>
        <w:r w:rsidR="0097105C" w:rsidRPr="004C7279">
          <w:rPr>
            <w:rStyle w:val="Hyperlink"/>
            <w:bCs/>
          </w:rPr>
          <w:t>Installation</w:t>
        </w:r>
        <w:r w:rsidR="0097105C">
          <w:rPr>
            <w:webHidden/>
          </w:rPr>
          <w:tab/>
        </w:r>
        <w:r w:rsidR="0097105C">
          <w:rPr>
            <w:webHidden/>
          </w:rPr>
          <w:fldChar w:fldCharType="begin"/>
        </w:r>
        <w:r w:rsidR="0097105C">
          <w:rPr>
            <w:webHidden/>
          </w:rPr>
          <w:instrText xml:space="preserve"> PAGEREF _Toc135830091 \h </w:instrText>
        </w:r>
        <w:r w:rsidR="0097105C">
          <w:rPr>
            <w:webHidden/>
          </w:rPr>
        </w:r>
        <w:r w:rsidR="0097105C">
          <w:rPr>
            <w:webHidden/>
          </w:rPr>
          <w:fldChar w:fldCharType="separate"/>
        </w:r>
        <w:r w:rsidR="0097105C">
          <w:rPr>
            <w:webHidden/>
          </w:rPr>
          <w:t>11</w:t>
        </w:r>
        <w:r w:rsidR="0097105C">
          <w:rPr>
            <w:webHidden/>
          </w:rPr>
          <w:fldChar w:fldCharType="end"/>
        </w:r>
      </w:hyperlink>
    </w:p>
    <w:p w14:paraId="2ED68BB8" w14:textId="30C69375" w:rsidR="0097105C" w:rsidRDefault="00000000">
      <w:pPr>
        <w:pStyle w:val="TOC2"/>
        <w:rPr>
          <w:rFonts w:asciiTheme="minorHAnsi" w:eastAsiaTheme="minorEastAsia" w:hAnsiTheme="minorHAnsi" w:cstheme="minorBidi"/>
          <w:kern w:val="2"/>
          <w:szCs w:val="24"/>
          <w14:ligatures w14:val="standardContextual"/>
        </w:rPr>
      </w:pPr>
      <w:hyperlink w:anchor="_Toc135830092" w:history="1">
        <w:r w:rsidR="0097105C" w:rsidRPr="004C7279">
          <w:rPr>
            <w:rStyle w:val="Hyperlink"/>
          </w:rPr>
          <w:t>2.1.</w:t>
        </w:r>
        <w:r w:rsidR="0097105C">
          <w:rPr>
            <w:rFonts w:asciiTheme="minorHAnsi" w:eastAsiaTheme="minorEastAsia" w:hAnsiTheme="minorHAnsi" w:cstheme="minorBidi"/>
            <w:kern w:val="2"/>
            <w:szCs w:val="24"/>
            <w14:ligatures w14:val="standardContextual"/>
          </w:rPr>
          <w:tab/>
        </w:r>
        <w:r w:rsidR="0097105C" w:rsidRPr="004C7279">
          <w:rPr>
            <w:rStyle w:val="Hyperlink"/>
          </w:rPr>
          <w:t>Install GeoTess (Java) as Part of Salsa3DSoftware Package</w:t>
        </w:r>
        <w:r w:rsidR="0097105C">
          <w:rPr>
            <w:webHidden/>
          </w:rPr>
          <w:tab/>
        </w:r>
        <w:r w:rsidR="0097105C">
          <w:rPr>
            <w:webHidden/>
          </w:rPr>
          <w:fldChar w:fldCharType="begin"/>
        </w:r>
        <w:r w:rsidR="0097105C">
          <w:rPr>
            <w:webHidden/>
          </w:rPr>
          <w:instrText xml:space="preserve"> PAGEREF _Toc135830092 \h </w:instrText>
        </w:r>
        <w:r w:rsidR="0097105C">
          <w:rPr>
            <w:webHidden/>
          </w:rPr>
        </w:r>
        <w:r w:rsidR="0097105C">
          <w:rPr>
            <w:webHidden/>
          </w:rPr>
          <w:fldChar w:fldCharType="separate"/>
        </w:r>
        <w:r w:rsidR="0097105C">
          <w:rPr>
            <w:webHidden/>
          </w:rPr>
          <w:t>11</w:t>
        </w:r>
        <w:r w:rsidR="0097105C">
          <w:rPr>
            <w:webHidden/>
          </w:rPr>
          <w:fldChar w:fldCharType="end"/>
        </w:r>
      </w:hyperlink>
    </w:p>
    <w:p w14:paraId="77BAEFCD" w14:textId="1DFD7B93" w:rsidR="0097105C" w:rsidRDefault="00000000">
      <w:pPr>
        <w:pStyle w:val="TOC2"/>
        <w:rPr>
          <w:rFonts w:asciiTheme="minorHAnsi" w:eastAsiaTheme="minorEastAsia" w:hAnsiTheme="minorHAnsi" w:cstheme="minorBidi"/>
          <w:kern w:val="2"/>
          <w:szCs w:val="24"/>
          <w14:ligatures w14:val="standardContextual"/>
        </w:rPr>
      </w:pPr>
      <w:hyperlink w:anchor="_Toc135830093" w:history="1">
        <w:r w:rsidR="0097105C" w:rsidRPr="004C7279">
          <w:rPr>
            <w:rStyle w:val="Hyperlink"/>
            <w:rFonts w:cs="Arial"/>
          </w:rPr>
          <w:t>2.2.</w:t>
        </w:r>
        <w:r w:rsidR="0097105C">
          <w:rPr>
            <w:rFonts w:asciiTheme="minorHAnsi" w:eastAsiaTheme="minorEastAsia" w:hAnsiTheme="minorHAnsi" w:cstheme="minorBidi"/>
            <w:kern w:val="2"/>
            <w:szCs w:val="24"/>
            <w14:ligatures w14:val="standardContextual"/>
          </w:rPr>
          <w:tab/>
        </w:r>
        <w:r w:rsidR="0097105C" w:rsidRPr="004C7279">
          <w:rPr>
            <w:rStyle w:val="Hyperlink"/>
            <w:rFonts w:cs="Arial"/>
          </w:rPr>
          <w:t>Install GeoTess (Java) Individually</w:t>
        </w:r>
        <w:r w:rsidR="0097105C">
          <w:rPr>
            <w:webHidden/>
          </w:rPr>
          <w:tab/>
        </w:r>
        <w:r w:rsidR="0097105C">
          <w:rPr>
            <w:webHidden/>
          </w:rPr>
          <w:fldChar w:fldCharType="begin"/>
        </w:r>
        <w:r w:rsidR="0097105C">
          <w:rPr>
            <w:webHidden/>
          </w:rPr>
          <w:instrText xml:space="preserve"> PAGEREF _Toc135830093 \h </w:instrText>
        </w:r>
        <w:r w:rsidR="0097105C">
          <w:rPr>
            <w:webHidden/>
          </w:rPr>
        </w:r>
        <w:r w:rsidR="0097105C">
          <w:rPr>
            <w:webHidden/>
          </w:rPr>
          <w:fldChar w:fldCharType="separate"/>
        </w:r>
        <w:r w:rsidR="0097105C">
          <w:rPr>
            <w:webHidden/>
          </w:rPr>
          <w:t>11</w:t>
        </w:r>
        <w:r w:rsidR="0097105C">
          <w:rPr>
            <w:webHidden/>
          </w:rPr>
          <w:fldChar w:fldCharType="end"/>
        </w:r>
      </w:hyperlink>
    </w:p>
    <w:p w14:paraId="598E8322" w14:textId="039AA18D" w:rsidR="0097105C" w:rsidRDefault="00000000">
      <w:pPr>
        <w:pStyle w:val="TOC2"/>
        <w:rPr>
          <w:rFonts w:asciiTheme="minorHAnsi" w:eastAsiaTheme="minorEastAsia" w:hAnsiTheme="minorHAnsi" w:cstheme="minorBidi"/>
          <w:kern w:val="2"/>
          <w:szCs w:val="24"/>
          <w14:ligatures w14:val="standardContextual"/>
        </w:rPr>
      </w:pPr>
      <w:hyperlink w:anchor="_Toc135830094" w:history="1">
        <w:r w:rsidR="0097105C" w:rsidRPr="004C7279">
          <w:rPr>
            <w:rStyle w:val="Hyperlink"/>
          </w:rPr>
          <w:t>2.3.</w:t>
        </w:r>
        <w:r w:rsidR="0097105C">
          <w:rPr>
            <w:rFonts w:asciiTheme="minorHAnsi" w:eastAsiaTheme="minorEastAsia" w:hAnsiTheme="minorHAnsi" w:cstheme="minorBidi"/>
            <w:kern w:val="2"/>
            <w:szCs w:val="24"/>
            <w14:ligatures w14:val="standardContextual"/>
          </w:rPr>
          <w:tab/>
        </w:r>
        <w:r w:rsidR="0097105C" w:rsidRPr="004C7279">
          <w:rPr>
            <w:rStyle w:val="Hyperlink"/>
          </w:rPr>
          <w:t>Install GeoTess (C++) Individually</w:t>
        </w:r>
        <w:r w:rsidR="0097105C">
          <w:rPr>
            <w:webHidden/>
          </w:rPr>
          <w:tab/>
        </w:r>
        <w:r w:rsidR="0097105C">
          <w:rPr>
            <w:webHidden/>
          </w:rPr>
          <w:fldChar w:fldCharType="begin"/>
        </w:r>
        <w:r w:rsidR="0097105C">
          <w:rPr>
            <w:webHidden/>
          </w:rPr>
          <w:instrText xml:space="preserve"> PAGEREF _Toc135830094 \h </w:instrText>
        </w:r>
        <w:r w:rsidR="0097105C">
          <w:rPr>
            <w:webHidden/>
          </w:rPr>
        </w:r>
        <w:r w:rsidR="0097105C">
          <w:rPr>
            <w:webHidden/>
          </w:rPr>
          <w:fldChar w:fldCharType="separate"/>
        </w:r>
        <w:r w:rsidR="0097105C">
          <w:rPr>
            <w:webHidden/>
          </w:rPr>
          <w:t>12</w:t>
        </w:r>
        <w:r w:rsidR="0097105C">
          <w:rPr>
            <w:webHidden/>
          </w:rPr>
          <w:fldChar w:fldCharType="end"/>
        </w:r>
      </w:hyperlink>
    </w:p>
    <w:p w14:paraId="4B498C56" w14:textId="05C39262" w:rsidR="0097105C" w:rsidRDefault="00000000">
      <w:pPr>
        <w:pStyle w:val="TOC1"/>
        <w:rPr>
          <w:rFonts w:asciiTheme="minorHAnsi" w:eastAsiaTheme="minorEastAsia" w:hAnsiTheme="minorHAnsi" w:cstheme="minorBidi"/>
          <w:kern w:val="2"/>
          <w:szCs w:val="24"/>
          <w14:ligatures w14:val="standardContextual"/>
        </w:rPr>
      </w:pPr>
      <w:hyperlink w:anchor="_Toc135830095" w:history="1">
        <w:r w:rsidR="0097105C" w:rsidRPr="004C7279">
          <w:rPr>
            <w:rStyle w:val="Hyperlink"/>
            <w:bCs/>
          </w:rPr>
          <w:t>3.</w:t>
        </w:r>
        <w:r w:rsidR="0097105C">
          <w:rPr>
            <w:rFonts w:asciiTheme="minorHAnsi" w:eastAsiaTheme="minorEastAsia" w:hAnsiTheme="minorHAnsi" w:cstheme="minorBidi"/>
            <w:kern w:val="2"/>
            <w:szCs w:val="24"/>
            <w14:ligatures w14:val="standardContextual"/>
          </w:rPr>
          <w:tab/>
        </w:r>
        <w:r w:rsidR="0097105C" w:rsidRPr="004C7279">
          <w:rPr>
            <w:rStyle w:val="Hyperlink"/>
            <w:bCs/>
          </w:rPr>
          <w:t>GeoTess Model Components and Concepts</w:t>
        </w:r>
        <w:r w:rsidR="0097105C">
          <w:rPr>
            <w:webHidden/>
          </w:rPr>
          <w:tab/>
        </w:r>
        <w:r w:rsidR="0097105C">
          <w:rPr>
            <w:webHidden/>
          </w:rPr>
          <w:fldChar w:fldCharType="begin"/>
        </w:r>
        <w:r w:rsidR="0097105C">
          <w:rPr>
            <w:webHidden/>
          </w:rPr>
          <w:instrText xml:space="preserve"> PAGEREF _Toc135830095 \h </w:instrText>
        </w:r>
        <w:r w:rsidR="0097105C">
          <w:rPr>
            <w:webHidden/>
          </w:rPr>
        </w:r>
        <w:r w:rsidR="0097105C">
          <w:rPr>
            <w:webHidden/>
          </w:rPr>
          <w:fldChar w:fldCharType="separate"/>
        </w:r>
        <w:r w:rsidR="0097105C">
          <w:rPr>
            <w:webHidden/>
          </w:rPr>
          <w:t>15</w:t>
        </w:r>
        <w:r w:rsidR="0097105C">
          <w:rPr>
            <w:webHidden/>
          </w:rPr>
          <w:fldChar w:fldCharType="end"/>
        </w:r>
      </w:hyperlink>
    </w:p>
    <w:p w14:paraId="5F99A90A" w14:textId="3DEEE54B" w:rsidR="0097105C" w:rsidRDefault="00000000">
      <w:pPr>
        <w:pStyle w:val="TOC2"/>
        <w:rPr>
          <w:rFonts w:asciiTheme="minorHAnsi" w:eastAsiaTheme="minorEastAsia" w:hAnsiTheme="minorHAnsi" w:cstheme="minorBidi"/>
          <w:kern w:val="2"/>
          <w:szCs w:val="24"/>
          <w14:ligatures w14:val="standardContextual"/>
        </w:rPr>
      </w:pPr>
      <w:hyperlink w:anchor="_Toc135830096" w:history="1">
        <w:r w:rsidR="0097105C" w:rsidRPr="004C7279">
          <w:rPr>
            <w:rStyle w:val="Hyperlink"/>
          </w:rPr>
          <w:t>3.1.</w:t>
        </w:r>
        <w:r w:rsidR="0097105C">
          <w:rPr>
            <w:rFonts w:asciiTheme="minorHAnsi" w:eastAsiaTheme="minorEastAsia" w:hAnsiTheme="minorHAnsi" w:cstheme="minorBidi"/>
            <w:kern w:val="2"/>
            <w:szCs w:val="24"/>
            <w14:ligatures w14:val="standardContextual"/>
          </w:rPr>
          <w:tab/>
        </w:r>
        <w:r w:rsidR="0097105C" w:rsidRPr="004C7279">
          <w:rPr>
            <w:rStyle w:val="Hyperlink"/>
          </w:rPr>
          <w:t>Polygons</w:t>
        </w:r>
        <w:r w:rsidR="0097105C">
          <w:rPr>
            <w:webHidden/>
          </w:rPr>
          <w:tab/>
        </w:r>
        <w:r w:rsidR="0097105C">
          <w:rPr>
            <w:webHidden/>
          </w:rPr>
          <w:fldChar w:fldCharType="begin"/>
        </w:r>
        <w:r w:rsidR="0097105C">
          <w:rPr>
            <w:webHidden/>
          </w:rPr>
          <w:instrText xml:space="preserve"> PAGEREF _Toc135830096 \h </w:instrText>
        </w:r>
        <w:r w:rsidR="0097105C">
          <w:rPr>
            <w:webHidden/>
          </w:rPr>
        </w:r>
        <w:r w:rsidR="0097105C">
          <w:rPr>
            <w:webHidden/>
          </w:rPr>
          <w:fldChar w:fldCharType="separate"/>
        </w:r>
        <w:r w:rsidR="0097105C">
          <w:rPr>
            <w:webHidden/>
          </w:rPr>
          <w:t>18</w:t>
        </w:r>
        <w:r w:rsidR="0097105C">
          <w:rPr>
            <w:webHidden/>
          </w:rPr>
          <w:fldChar w:fldCharType="end"/>
        </w:r>
      </w:hyperlink>
    </w:p>
    <w:p w14:paraId="24F6D0C2" w14:textId="3135BDB4" w:rsidR="0097105C" w:rsidRDefault="00000000">
      <w:pPr>
        <w:pStyle w:val="TOC2"/>
        <w:rPr>
          <w:rFonts w:asciiTheme="minorHAnsi" w:eastAsiaTheme="minorEastAsia" w:hAnsiTheme="minorHAnsi" w:cstheme="minorBidi"/>
          <w:kern w:val="2"/>
          <w:szCs w:val="24"/>
          <w14:ligatures w14:val="standardContextual"/>
        </w:rPr>
      </w:pPr>
      <w:hyperlink w:anchor="_Toc135830097" w:history="1">
        <w:r w:rsidR="0097105C" w:rsidRPr="004C7279">
          <w:rPr>
            <w:rStyle w:val="Hyperlink"/>
          </w:rPr>
          <w:t>3.2.</w:t>
        </w:r>
        <w:r w:rsidR="0097105C">
          <w:rPr>
            <w:rFonts w:asciiTheme="minorHAnsi" w:eastAsiaTheme="minorEastAsia" w:hAnsiTheme="minorHAnsi" w:cstheme="minorBidi"/>
            <w:kern w:val="2"/>
            <w:szCs w:val="24"/>
            <w14:ligatures w14:val="standardContextual"/>
          </w:rPr>
          <w:tab/>
        </w:r>
        <w:r w:rsidR="0097105C" w:rsidRPr="004C7279">
          <w:rPr>
            <w:rStyle w:val="Hyperlink"/>
          </w:rPr>
          <w:t>Great circles</w:t>
        </w:r>
        <w:r w:rsidR="0097105C">
          <w:rPr>
            <w:webHidden/>
          </w:rPr>
          <w:tab/>
        </w:r>
        <w:r w:rsidR="0097105C">
          <w:rPr>
            <w:webHidden/>
          </w:rPr>
          <w:fldChar w:fldCharType="begin"/>
        </w:r>
        <w:r w:rsidR="0097105C">
          <w:rPr>
            <w:webHidden/>
          </w:rPr>
          <w:instrText xml:space="preserve"> PAGEREF _Toc135830097 \h </w:instrText>
        </w:r>
        <w:r w:rsidR="0097105C">
          <w:rPr>
            <w:webHidden/>
          </w:rPr>
        </w:r>
        <w:r w:rsidR="0097105C">
          <w:rPr>
            <w:webHidden/>
          </w:rPr>
          <w:fldChar w:fldCharType="separate"/>
        </w:r>
        <w:r w:rsidR="0097105C">
          <w:rPr>
            <w:webHidden/>
          </w:rPr>
          <w:t>21</w:t>
        </w:r>
        <w:r w:rsidR="0097105C">
          <w:rPr>
            <w:webHidden/>
          </w:rPr>
          <w:fldChar w:fldCharType="end"/>
        </w:r>
      </w:hyperlink>
    </w:p>
    <w:p w14:paraId="2BB35A13" w14:textId="6CA8B906" w:rsidR="0097105C" w:rsidRDefault="00000000">
      <w:pPr>
        <w:pStyle w:val="TOC2"/>
        <w:rPr>
          <w:rFonts w:asciiTheme="minorHAnsi" w:eastAsiaTheme="minorEastAsia" w:hAnsiTheme="minorHAnsi" w:cstheme="minorBidi"/>
          <w:kern w:val="2"/>
          <w:szCs w:val="24"/>
          <w14:ligatures w14:val="standardContextual"/>
        </w:rPr>
      </w:pPr>
      <w:hyperlink w:anchor="_Toc135830098" w:history="1">
        <w:r w:rsidR="0097105C" w:rsidRPr="004C7279">
          <w:rPr>
            <w:rStyle w:val="Hyperlink"/>
          </w:rPr>
          <w:t>3.3.</w:t>
        </w:r>
        <w:r w:rsidR="0097105C">
          <w:rPr>
            <w:rFonts w:asciiTheme="minorHAnsi" w:eastAsiaTheme="minorEastAsia" w:hAnsiTheme="minorHAnsi" w:cstheme="minorBidi"/>
            <w:kern w:val="2"/>
            <w:szCs w:val="24"/>
            <w14:ligatures w14:val="standardContextual"/>
          </w:rPr>
          <w:tab/>
        </w:r>
        <w:r w:rsidR="0097105C" w:rsidRPr="004C7279">
          <w:rPr>
            <w:rStyle w:val="Hyperlink"/>
          </w:rPr>
          <w:t>Ellipsoids</w:t>
        </w:r>
        <w:r w:rsidR="0097105C">
          <w:rPr>
            <w:webHidden/>
          </w:rPr>
          <w:tab/>
        </w:r>
        <w:r w:rsidR="0097105C">
          <w:rPr>
            <w:webHidden/>
          </w:rPr>
          <w:fldChar w:fldCharType="begin"/>
        </w:r>
        <w:r w:rsidR="0097105C">
          <w:rPr>
            <w:webHidden/>
          </w:rPr>
          <w:instrText xml:space="preserve"> PAGEREF _Toc135830098 \h </w:instrText>
        </w:r>
        <w:r w:rsidR="0097105C">
          <w:rPr>
            <w:webHidden/>
          </w:rPr>
        </w:r>
        <w:r w:rsidR="0097105C">
          <w:rPr>
            <w:webHidden/>
          </w:rPr>
          <w:fldChar w:fldCharType="separate"/>
        </w:r>
        <w:r w:rsidR="0097105C">
          <w:rPr>
            <w:webHidden/>
          </w:rPr>
          <w:t>22</w:t>
        </w:r>
        <w:r w:rsidR="0097105C">
          <w:rPr>
            <w:webHidden/>
          </w:rPr>
          <w:fldChar w:fldCharType="end"/>
        </w:r>
      </w:hyperlink>
    </w:p>
    <w:p w14:paraId="1A935C34" w14:textId="7B69E699" w:rsidR="0097105C" w:rsidRDefault="00000000">
      <w:pPr>
        <w:pStyle w:val="TOC1"/>
        <w:rPr>
          <w:rFonts w:asciiTheme="minorHAnsi" w:eastAsiaTheme="minorEastAsia" w:hAnsiTheme="minorHAnsi" w:cstheme="minorBidi"/>
          <w:kern w:val="2"/>
          <w:szCs w:val="24"/>
          <w14:ligatures w14:val="standardContextual"/>
        </w:rPr>
      </w:pPr>
      <w:hyperlink w:anchor="_Toc135830099" w:history="1">
        <w:r w:rsidR="0097105C" w:rsidRPr="004C7279">
          <w:rPr>
            <w:rStyle w:val="Hyperlink"/>
            <w:bCs/>
          </w:rPr>
          <w:t>4.</w:t>
        </w:r>
        <w:r w:rsidR="0097105C">
          <w:rPr>
            <w:rFonts w:asciiTheme="minorHAnsi" w:eastAsiaTheme="minorEastAsia" w:hAnsiTheme="minorHAnsi" w:cstheme="minorBidi"/>
            <w:kern w:val="2"/>
            <w:szCs w:val="24"/>
            <w14:ligatures w14:val="standardContextual"/>
          </w:rPr>
          <w:tab/>
        </w:r>
        <w:r w:rsidR="0097105C" w:rsidRPr="004C7279">
          <w:rPr>
            <w:rStyle w:val="Hyperlink"/>
            <w:bCs/>
          </w:rPr>
          <w:t>Library Interactions</w:t>
        </w:r>
        <w:r w:rsidR="0097105C">
          <w:rPr>
            <w:webHidden/>
          </w:rPr>
          <w:tab/>
        </w:r>
        <w:r w:rsidR="0097105C">
          <w:rPr>
            <w:webHidden/>
          </w:rPr>
          <w:fldChar w:fldCharType="begin"/>
        </w:r>
        <w:r w:rsidR="0097105C">
          <w:rPr>
            <w:webHidden/>
          </w:rPr>
          <w:instrText xml:space="preserve"> PAGEREF _Toc135830099 \h </w:instrText>
        </w:r>
        <w:r w:rsidR="0097105C">
          <w:rPr>
            <w:webHidden/>
          </w:rPr>
        </w:r>
        <w:r w:rsidR="0097105C">
          <w:rPr>
            <w:webHidden/>
          </w:rPr>
          <w:fldChar w:fldCharType="separate"/>
        </w:r>
        <w:r w:rsidR="0097105C">
          <w:rPr>
            <w:webHidden/>
          </w:rPr>
          <w:t>24</w:t>
        </w:r>
        <w:r w:rsidR="0097105C">
          <w:rPr>
            <w:webHidden/>
          </w:rPr>
          <w:fldChar w:fldCharType="end"/>
        </w:r>
      </w:hyperlink>
    </w:p>
    <w:p w14:paraId="2244ED71" w14:textId="4A2BB5C7" w:rsidR="0097105C" w:rsidRDefault="00000000">
      <w:pPr>
        <w:pStyle w:val="TOC2"/>
        <w:rPr>
          <w:rFonts w:asciiTheme="minorHAnsi" w:eastAsiaTheme="minorEastAsia" w:hAnsiTheme="minorHAnsi" w:cstheme="minorBidi"/>
          <w:kern w:val="2"/>
          <w:szCs w:val="24"/>
          <w14:ligatures w14:val="standardContextual"/>
        </w:rPr>
      </w:pPr>
      <w:hyperlink w:anchor="_Toc135830100" w:history="1">
        <w:r w:rsidR="0097105C" w:rsidRPr="004C7279">
          <w:rPr>
            <w:rStyle w:val="Hyperlink"/>
            <w:bCs/>
          </w:rPr>
          <w:t>4.1.</w:t>
        </w:r>
        <w:r w:rsidR="0097105C">
          <w:rPr>
            <w:rFonts w:asciiTheme="minorHAnsi" w:eastAsiaTheme="minorEastAsia" w:hAnsiTheme="minorHAnsi" w:cstheme="minorBidi"/>
            <w:kern w:val="2"/>
            <w:szCs w:val="24"/>
            <w14:ligatures w14:val="standardContextual"/>
          </w:rPr>
          <w:tab/>
        </w:r>
        <w:r w:rsidR="0097105C" w:rsidRPr="004C7279">
          <w:rPr>
            <w:rStyle w:val="Hyperlink"/>
            <w:bCs/>
          </w:rPr>
          <w:t>Model population</w:t>
        </w:r>
        <w:r w:rsidR="0097105C">
          <w:rPr>
            <w:webHidden/>
          </w:rPr>
          <w:tab/>
        </w:r>
        <w:r w:rsidR="0097105C">
          <w:rPr>
            <w:webHidden/>
          </w:rPr>
          <w:fldChar w:fldCharType="begin"/>
        </w:r>
        <w:r w:rsidR="0097105C">
          <w:rPr>
            <w:webHidden/>
          </w:rPr>
          <w:instrText xml:space="preserve"> PAGEREF _Toc135830100 \h </w:instrText>
        </w:r>
        <w:r w:rsidR="0097105C">
          <w:rPr>
            <w:webHidden/>
          </w:rPr>
        </w:r>
        <w:r w:rsidR="0097105C">
          <w:rPr>
            <w:webHidden/>
          </w:rPr>
          <w:fldChar w:fldCharType="separate"/>
        </w:r>
        <w:r w:rsidR="0097105C">
          <w:rPr>
            <w:webHidden/>
          </w:rPr>
          <w:t>24</w:t>
        </w:r>
        <w:r w:rsidR="0097105C">
          <w:rPr>
            <w:webHidden/>
          </w:rPr>
          <w:fldChar w:fldCharType="end"/>
        </w:r>
      </w:hyperlink>
    </w:p>
    <w:p w14:paraId="4955C485" w14:textId="7A57C1A1"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1" w:history="1">
        <w:r w:rsidR="0097105C" w:rsidRPr="004C7279">
          <w:rPr>
            <w:rStyle w:val="Hyperlink"/>
          </w:rPr>
          <w:t>4.1.1.</w:t>
        </w:r>
        <w:r w:rsidR="0097105C">
          <w:rPr>
            <w:rFonts w:asciiTheme="minorHAnsi" w:eastAsiaTheme="minorEastAsia" w:hAnsiTheme="minorHAnsi" w:cstheme="minorBidi"/>
            <w:kern w:val="2"/>
            <w:szCs w:val="24"/>
            <w14:ligatures w14:val="standardContextual"/>
          </w:rPr>
          <w:tab/>
        </w:r>
        <w:r w:rsidR="0097105C" w:rsidRPr="004C7279">
          <w:rPr>
            <w:rStyle w:val="Hyperlink"/>
          </w:rPr>
          <w:t>Step 1 – Specify MetaData</w:t>
        </w:r>
        <w:r w:rsidR="0097105C">
          <w:rPr>
            <w:webHidden/>
          </w:rPr>
          <w:tab/>
        </w:r>
        <w:r w:rsidR="0097105C">
          <w:rPr>
            <w:webHidden/>
          </w:rPr>
          <w:fldChar w:fldCharType="begin"/>
        </w:r>
        <w:r w:rsidR="0097105C">
          <w:rPr>
            <w:webHidden/>
          </w:rPr>
          <w:instrText xml:space="preserve"> PAGEREF _Toc135830101 \h </w:instrText>
        </w:r>
        <w:r w:rsidR="0097105C">
          <w:rPr>
            <w:webHidden/>
          </w:rPr>
        </w:r>
        <w:r w:rsidR="0097105C">
          <w:rPr>
            <w:webHidden/>
          </w:rPr>
          <w:fldChar w:fldCharType="separate"/>
        </w:r>
        <w:r w:rsidR="0097105C">
          <w:rPr>
            <w:webHidden/>
          </w:rPr>
          <w:t>24</w:t>
        </w:r>
        <w:r w:rsidR="0097105C">
          <w:rPr>
            <w:webHidden/>
          </w:rPr>
          <w:fldChar w:fldCharType="end"/>
        </w:r>
      </w:hyperlink>
    </w:p>
    <w:p w14:paraId="7A60EC31" w14:textId="5A87A419"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2" w:history="1">
        <w:r w:rsidR="0097105C" w:rsidRPr="004C7279">
          <w:rPr>
            <w:rStyle w:val="Hyperlink"/>
            <w:bCs/>
          </w:rPr>
          <w:t>4.1.2.</w:t>
        </w:r>
        <w:r w:rsidR="0097105C">
          <w:rPr>
            <w:rFonts w:asciiTheme="minorHAnsi" w:eastAsiaTheme="minorEastAsia" w:hAnsiTheme="minorHAnsi" w:cstheme="minorBidi"/>
            <w:kern w:val="2"/>
            <w:szCs w:val="24"/>
            <w14:ligatures w14:val="standardContextual"/>
          </w:rPr>
          <w:tab/>
        </w:r>
        <w:r w:rsidR="0097105C" w:rsidRPr="004C7279">
          <w:rPr>
            <w:rStyle w:val="Hyperlink"/>
            <w:bCs/>
          </w:rPr>
          <w:t>Step 2 – Construct a Model</w:t>
        </w:r>
        <w:r w:rsidR="0097105C">
          <w:rPr>
            <w:webHidden/>
          </w:rPr>
          <w:tab/>
        </w:r>
        <w:r w:rsidR="0097105C">
          <w:rPr>
            <w:webHidden/>
          </w:rPr>
          <w:fldChar w:fldCharType="begin"/>
        </w:r>
        <w:r w:rsidR="0097105C">
          <w:rPr>
            <w:webHidden/>
          </w:rPr>
          <w:instrText xml:space="preserve"> PAGEREF _Toc135830102 \h </w:instrText>
        </w:r>
        <w:r w:rsidR="0097105C">
          <w:rPr>
            <w:webHidden/>
          </w:rPr>
        </w:r>
        <w:r w:rsidR="0097105C">
          <w:rPr>
            <w:webHidden/>
          </w:rPr>
          <w:fldChar w:fldCharType="separate"/>
        </w:r>
        <w:r w:rsidR="0097105C">
          <w:rPr>
            <w:webHidden/>
          </w:rPr>
          <w:t>25</w:t>
        </w:r>
        <w:r w:rsidR="0097105C">
          <w:rPr>
            <w:webHidden/>
          </w:rPr>
          <w:fldChar w:fldCharType="end"/>
        </w:r>
      </w:hyperlink>
    </w:p>
    <w:p w14:paraId="735217BF" w14:textId="0295F479"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3" w:history="1">
        <w:r w:rsidR="0097105C" w:rsidRPr="004C7279">
          <w:rPr>
            <w:rStyle w:val="Hyperlink"/>
            <w:bCs/>
          </w:rPr>
          <w:t>4.1.3.</w:t>
        </w:r>
        <w:r w:rsidR="0097105C">
          <w:rPr>
            <w:rFonts w:asciiTheme="minorHAnsi" w:eastAsiaTheme="minorEastAsia" w:hAnsiTheme="minorHAnsi" w:cstheme="minorBidi"/>
            <w:kern w:val="2"/>
            <w:szCs w:val="24"/>
            <w14:ligatures w14:val="standardContextual"/>
          </w:rPr>
          <w:tab/>
        </w:r>
        <w:r w:rsidR="0097105C" w:rsidRPr="004C7279">
          <w:rPr>
            <w:rStyle w:val="Hyperlink"/>
            <w:bCs/>
          </w:rPr>
          <w:t>Step 3 – Add Data</w:t>
        </w:r>
        <w:r w:rsidR="0097105C">
          <w:rPr>
            <w:webHidden/>
          </w:rPr>
          <w:tab/>
        </w:r>
        <w:r w:rsidR="0097105C">
          <w:rPr>
            <w:webHidden/>
          </w:rPr>
          <w:fldChar w:fldCharType="begin"/>
        </w:r>
        <w:r w:rsidR="0097105C">
          <w:rPr>
            <w:webHidden/>
          </w:rPr>
          <w:instrText xml:space="preserve"> PAGEREF _Toc135830103 \h </w:instrText>
        </w:r>
        <w:r w:rsidR="0097105C">
          <w:rPr>
            <w:webHidden/>
          </w:rPr>
        </w:r>
        <w:r w:rsidR="0097105C">
          <w:rPr>
            <w:webHidden/>
          </w:rPr>
          <w:fldChar w:fldCharType="separate"/>
        </w:r>
        <w:r w:rsidR="0097105C">
          <w:rPr>
            <w:webHidden/>
          </w:rPr>
          <w:t>25</w:t>
        </w:r>
        <w:r w:rsidR="0097105C">
          <w:rPr>
            <w:webHidden/>
          </w:rPr>
          <w:fldChar w:fldCharType="end"/>
        </w:r>
      </w:hyperlink>
    </w:p>
    <w:p w14:paraId="2F65F5A5" w14:textId="71F2FACA" w:rsidR="0097105C" w:rsidRDefault="00000000">
      <w:pPr>
        <w:pStyle w:val="TOC2"/>
        <w:rPr>
          <w:rFonts w:asciiTheme="minorHAnsi" w:eastAsiaTheme="minorEastAsia" w:hAnsiTheme="minorHAnsi" w:cstheme="minorBidi"/>
          <w:kern w:val="2"/>
          <w:szCs w:val="24"/>
          <w14:ligatures w14:val="standardContextual"/>
        </w:rPr>
      </w:pPr>
      <w:hyperlink w:anchor="_Toc135830104" w:history="1">
        <w:r w:rsidR="0097105C" w:rsidRPr="004C7279">
          <w:rPr>
            <w:rStyle w:val="Hyperlink"/>
            <w:bCs/>
          </w:rPr>
          <w:t>4.2.</w:t>
        </w:r>
        <w:r w:rsidR="0097105C">
          <w:rPr>
            <w:rFonts w:asciiTheme="minorHAnsi" w:eastAsiaTheme="minorEastAsia" w:hAnsiTheme="minorHAnsi" w:cstheme="minorBidi"/>
            <w:kern w:val="2"/>
            <w:szCs w:val="24"/>
            <w14:ligatures w14:val="standardContextual"/>
          </w:rPr>
          <w:tab/>
        </w:r>
        <w:r w:rsidR="0097105C" w:rsidRPr="004C7279">
          <w:rPr>
            <w:rStyle w:val="Hyperlink"/>
            <w:bCs/>
          </w:rPr>
          <w:t>Model I/O</w:t>
        </w:r>
        <w:r w:rsidR="0097105C">
          <w:rPr>
            <w:webHidden/>
          </w:rPr>
          <w:tab/>
        </w:r>
        <w:r w:rsidR="0097105C">
          <w:rPr>
            <w:webHidden/>
          </w:rPr>
          <w:fldChar w:fldCharType="begin"/>
        </w:r>
        <w:r w:rsidR="0097105C">
          <w:rPr>
            <w:webHidden/>
          </w:rPr>
          <w:instrText xml:space="preserve"> PAGEREF _Toc135830104 \h </w:instrText>
        </w:r>
        <w:r w:rsidR="0097105C">
          <w:rPr>
            <w:webHidden/>
          </w:rPr>
        </w:r>
        <w:r w:rsidR="0097105C">
          <w:rPr>
            <w:webHidden/>
          </w:rPr>
          <w:fldChar w:fldCharType="separate"/>
        </w:r>
        <w:r w:rsidR="0097105C">
          <w:rPr>
            <w:webHidden/>
          </w:rPr>
          <w:t>26</w:t>
        </w:r>
        <w:r w:rsidR="0097105C">
          <w:rPr>
            <w:webHidden/>
          </w:rPr>
          <w:fldChar w:fldCharType="end"/>
        </w:r>
      </w:hyperlink>
    </w:p>
    <w:p w14:paraId="758D8D23" w14:textId="1B069B4A" w:rsidR="0097105C" w:rsidRDefault="00000000">
      <w:pPr>
        <w:pStyle w:val="TOC2"/>
        <w:rPr>
          <w:rFonts w:asciiTheme="minorHAnsi" w:eastAsiaTheme="minorEastAsia" w:hAnsiTheme="minorHAnsi" w:cstheme="minorBidi"/>
          <w:kern w:val="2"/>
          <w:szCs w:val="24"/>
          <w14:ligatures w14:val="standardContextual"/>
        </w:rPr>
      </w:pPr>
      <w:hyperlink w:anchor="_Toc135830105" w:history="1">
        <w:r w:rsidR="0097105C" w:rsidRPr="004C7279">
          <w:rPr>
            <w:rStyle w:val="Hyperlink"/>
            <w:bCs/>
          </w:rPr>
          <w:t>4.3.</w:t>
        </w:r>
        <w:r w:rsidR="0097105C">
          <w:rPr>
            <w:rFonts w:asciiTheme="minorHAnsi" w:eastAsiaTheme="minorEastAsia" w:hAnsiTheme="minorHAnsi" w:cstheme="minorBidi"/>
            <w:kern w:val="2"/>
            <w:szCs w:val="24"/>
            <w14:ligatures w14:val="standardContextual"/>
          </w:rPr>
          <w:tab/>
        </w:r>
        <w:r w:rsidR="0097105C" w:rsidRPr="004C7279">
          <w:rPr>
            <w:rStyle w:val="Hyperlink"/>
            <w:bCs/>
          </w:rPr>
          <w:t>Model interrogation</w:t>
        </w:r>
        <w:r w:rsidR="0097105C">
          <w:rPr>
            <w:webHidden/>
          </w:rPr>
          <w:tab/>
        </w:r>
        <w:r w:rsidR="0097105C">
          <w:rPr>
            <w:webHidden/>
          </w:rPr>
          <w:fldChar w:fldCharType="begin"/>
        </w:r>
        <w:r w:rsidR="0097105C">
          <w:rPr>
            <w:webHidden/>
          </w:rPr>
          <w:instrText xml:space="preserve"> PAGEREF _Toc135830105 \h </w:instrText>
        </w:r>
        <w:r w:rsidR="0097105C">
          <w:rPr>
            <w:webHidden/>
          </w:rPr>
        </w:r>
        <w:r w:rsidR="0097105C">
          <w:rPr>
            <w:webHidden/>
          </w:rPr>
          <w:fldChar w:fldCharType="separate"/>
        </w:r>
        <w:r w:rsidR="0097105C">
          <w:rPr>
            <w:webHidden/>
          </w:rPr>
          <w:t>27</w:t>
        </w:r>
        <w:r w:rsidR="0097105C">
          <w:rPr>
            <w:webHidden/>
          </w:rPr>
          <w:fldChar w:fldCharType="end"/>
        </w:r>
      </w:hyperlink>
    </w:p>
    <w:p w14:paraId="526C5B85" w14:textId="5D560746"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6" w:history="1">
        <w:r w:rsidR="0097105C" w:rsidRPr="004C7279">
          <w:rPr>
            <w:rStyle w:val="Hyperlink"/>
            <w:bCs/>
          </w:rPr>
          <w:t>4.3.1.</w:t>
        </w:r>
        <w:r w:rsidR="0097105C">
          <w:rPr>
            <w:rFonts w:asciiTheme="minorHAnsi" w:eastAsiaTheme="minorEastAsia" w:hAnsiTheme="minorHAnsi" w:cstheme="minorBidi"/>
            <w:kern w:val="2"/>
            <w:szCs w:val="24"/>
            <w14:ligatures w14:val="standardContextual"/>
          </w:rPr>
          <w:tab/>
        </w:r>
        <w:r w:rsidR="0097105C" w:rsidRPr="004C7279">
          <w:rPr>
            <w:rStyle w:val="Hyperlink"/>
            <w:bCs/>
          </w:rPr>
          <w:t>Grid Information</w:t>
        </w:r>
        <w:r w:rsidR="0097105C">
          <w:rPr>
            <w:webHidden/>
          </w:rPr>
          <w:tab/>
        </w:r>
        <w:r w:rsidR="0097105C">
          <w:rPr>
            <w:webHidden/>
          </w:rPr>
          <w:fldChar w:fldCharType="begin"/>
        </w:r>
        <w:r w:rsidR="0097105C">
          <w:rPr>
            <w:webHidden/>
          </w:rPr>
          <w:instrText xml:space="preserve"> PAGEREF _Toc135830106 \h </w:instrText>
        </w:r>
        <w:r w:rsidR="0097105C">
          <w:rPr>
            <w:webHidden/>
          </w:rPr>
        </w:r>
        <w:r w:rsidR="0097105C">
          <w:rPr>
            <w:webHidden/>
          </w:rPr>
          <w:fldChar w:fldCharType="separate"/>
        </w:r>
        <w:r w:rsidR="0097105C">
          <w:rPr>
            <w:webHidden/>
          </w:rPr>
          <w:t>27</w:t>
        </w:r>
        <w:r w:rsidR="0097105C">
          <w:rPr>
            <w:webHidden/>
          </w:rPr>
          <w:fldChar w:fldCharType="end"/>
        </w:r>
      </w:hyperlink>
    </w:p>
    <w:p w14:paraId="21FFD50F" w14:textId="1AC0B2CC"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7" w:history="1">
        <w:r w:rsidR="0097105C" w:rsidRPr="004C7279">
          <w:rPr>
            <w:rStyle w:val="Hyperlink"/>
            <w:bCs/>
          </w:rPr>
          <w:t>4.3.2.</w:t>
        </w:r>
        <w:r w:rsidR="0097105C">
          <w:rPr>
            <w:rFonts w:asciiTheme="minorHAnsi" w:eastAsiaTheme="minorEastAsia" w:hAnsiTheme="minorHAnsi" w:cstheme="minorBidi"/>
            <w:kern w:val="2"/>
            <w:szCs w:val="24"/>
            <w14:ligatures w14:val="standardContextual"/>
          </w:rPr>
          <w:tab/>
        </w:r>
        <w:r w:rsidR="0097105C" w:rsidRPr="004C7279">
          <w:rPr>
            <w:rStyle w:val="Hyperlink"/>
            <w:bCs/>
          </w:rPr>
          <w:t>Accessing Data Stored in the Model</w:t>
        </w:r>
        <w:r w:rsidR="0097105C">
          <w:rPr>
            <w:webHidden/>
          </w:rPr>
          <w:tab/>
        </w:r>
        <w:r w:rsidR="0097105C">
          <w:rPr>
            <w:webHidden/>
          </w:rPr>
          <w:fldChar w:fldCharType="begin"/>
        </w:r>
        <w:r w:rsidR="0097105C">
          <w:rPr>
            <w:webHidden/>
          </w:rPr>
          <w:instrText xml:space="preserve"> PAGEREF _Toc135830107 \h </w:instrText>
        </w:r>
        <w:r w:rsidR="0097105C">
          <w:rPr>
            <w:webHidden/>
          </w:rPr>
        </w:r>
        <w:r w:rsidR="0097105C">
          <w:rPr>
            <w:webHidden/>
          </w:rPr>
          <w:fldChar w:fldCharType="separate"/>
        </w:r>
        <w:r w:rsidR="0097105C">
          <w:rPr>
            <w:webHidden/>
          </w:rPr>
          <w:t>27</w:t>
        </w:r>
        <w:r w:rsidR="0097105C">
          <w:rPr>
            <w:webHidden/>
          </w:rPr>
          <w:fldChar w:fldCharType="end"/>
        </w:r>
      </w:hyperlink>
    </w:p>
    <w:p w14:paraId="6E9D6ED2" w14:textId="66517A6B"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08" w:history="1">
        <w:r w:rsidR="0097105C" w:rsidRPr="004C7279">
          <w:rPr>
            <w:rStyle w:val="Hyperlink"/>
            <w:bCs/>
          </w:rPr>
          <w:t>4.3.3.</w:t>
        </w:r>
        <w:r w:rsidR="0097105C">
          <w:rPr>
            <w:rFonts w:asciiTheme="minorHAnsi" w:eastAsiaTheme="minorEastAsia" w:hAnsiTheme="minorHAnsi" w:cstheme="minorBidi"/>
            <w:kern w:val="2"/>
            <w:szCs w:val="24"/>
            <w14:ligatures w14:val="standardContextual"/>
          </w:rPr>
          <w:tab/>
        </w:r>
        <w:r w:rsidR="0097105C" w:rsidRPr="004C7279">
          <w:rPr>
            <w:rStyle w:val="Hyperlink"/>
            <w:bCs/>
          </w:rPr>
          <w:t>Interpolating Attribute Values at Arbitrary Locations</w:t>
        </w:r>
        <w:r w:rsidR="0097105C">
          <w:rPr>
            <w:webHidden/>
          </w:rPr>
          <w:tab/>
        </w:r>
        <w:r w:rsidR="0097105C">
          <w:rPr>
            <w:webHidden/>
          </w:rPr>
          <w:fldChar w:fldCharType="begin"/>
        </w:r>
        <w:r w:rsidR="0097105C">
          <w:rPr>
            <w:webHidden/>
          </w:rPr>
          <w:instrText xml:space="preserve"> PAGEREF _Toc135830108 \h </w:instrText>
        </w:r>
        <w:r w:rsidR="0097105C">
          <w:rPr>
            <w:webHidden/>
          </w:rPr>
        </w:r>
        <w:r w:rsidR="0097105C">
          <w:rPr>
            <w:webHidden/>
          </w:rPr>
          <w:fldChar w:fldCharType="separate"/>
        </w:r>
        <w:r w:rsidR="0097105C">
          <w:rPr>
            <w:webHidden/>
          </w:rPr>
          <w:t>28</w:t>
        </w:r>
        <w:r w:rsidR="0097105C">
          <w:rPr>
            <w:webHidden/>
          </w:rPr>
          <w:fldChar w:fldCharType="end"/>
        </w:r>
      </w:hyperlink>
    </w:p>
    <w:p w14:paraId="28B16E58" w14:textId="0033AF6B" w:rsidR="0097105C" w:rsidRDefault="00000000">
      <w:pPr>
        <w:pStyle w:val="TOC2"/>
        <w:rPr>
          <w:rFonts w:asciiTheme="minorHAnsi" w:eastAsiaTheme="minorEastAsia" w:hAnsiTheme="minorHAnsi" w:cstheme="minorBidi"/>
          <w:kern w:val="2"/>
          <w:szCs w:val="24"/>
          <w14:ligatures w14:val="standardContextual"/>
        </w:rPr>
      </w:pPr>
      <w:hyperlink w:anchor="_Toc135830109" w:history="1">
        <w:r w:rsidR="0097105C" w:rsidRPr="004C7279">
          <w:rPr>
            <w:rStyle w:val="Hyperlink"/>
            <w:bCs/>
          </w:rPr>
          <w:t>4.4.</w:t>
        </w:r>
        <w:r w:rsidR="0097105C">
          <w:rPr>
            <w:rFonts w:asciiTheme="minorHAnsi" w:eastAsiaTheme="minorEastAsia" w:hAnsiTheme="minorHAnsi" w:cstheme="minorBidi"/>
            <w:kern w:val="2"/>
            <w:szCs w:val="24"/>
            <w14:ligatures w14:val="standardContextual"/>
          </w:rPr>
          <w:tab/>
        </w:r>
        <w:r w:rsidR="0097105C" w:rsidRPr="004C7279">
          <w:rPr>
            <w:rStyle w:val="Hyperlink"/>
            <w:bCs/>
          </w:rPr>
          <w:t>Extending GeoTess</w:t>
        </w:r>
        <w:r w:rsidR="0097105C">
          <w:rPr>
            <w:webHidden/>
          </w:rPr>
          <w:tab/>
        </w:r>
        <w:r w:rsidR="0097105C">
          <w:rPr>
            <w:webHidden/>
          </w:rPr>
          <w:fldChar w:fldCharType="begin"/>
        </w:r>
        <w:r w:rsidR="0097105C">
          <w:rPr>
            <w:webHidden/>
          </w:rPr>
          <w:instrText xml:space="preserve"> PAGEREF _Toc135830109 \h </w:instrText>
        </w:r>
        <w:r w:rsidR="0097105C">
          <w:rPr>
            <w:webHidden/>
          </w:rPr>
        </w:r>
        <w:r w:rsidR="0097105C">
          <w:rPr>
            <w:webHidden/>
          </w:rPr>
          <w:fldChar w:fldCharType="separate"/>
        </w:r>
        <w:r w:rsidR="0097105C">
          <w:rPr>
            <w:webHidden/>
          </w:rPr>
          <w:t>28</w:t>
        </w:r>
        <w:r w:rsidR="0097105C">
          <w:rPr>
            <w:webHidden/>
          </w:rPr>
          <w:fldChar w:fldCharType="end"/>
        </w:r>
      </w:hyperlink>
    </w:p>
    <w:p w14:paraId="39E2E9C8" w14:textId="77BF4836" w:rsidR="0097105C" w:rsidRDefault="00000000">
      <w:pPr>
        <w:pStyle w:val="TOC1"/>
        <w:rPr>
          <w:rFonts w:asciiTheme="minorHAnsi" w:eastAsiaTheme="minorEastAsia" w:hAnsiTheme="minorHAnsi" w:cstheme="minorBidi"/>
          <w:kern w:val="2"/>
          <w:szCs w:val="24"/>
          <w14:ligatures w14:val="standardContextual"/>
        </w:rPr>
      </w:pPr>
      <w:hyperlink w:anchor="_Toc135830110" w:history="1">
        <w:r w:rsidR="0097105C" w:rsidRPr="004C7279">
          <w:rPr>
            <w:rStyle w:val="Hyperlink"/>
            <w:bCs/>
          </w:rPr>
          <w:t>5.</w:t>
        </w:r>
        <w:r w:rsidR="0097105C">
          <w:rPr>
            <w:rFonts w:asciiTheme="minorHAnsi" w:eastAsiaTheme="minorEastAsia" w:hAnsiTheme="minorHAnsi" w:cstheme="minorBidi"/>
            <w:kern w:val="2"/>
            <w:szCs w:val="24"/>
            <w14:ligatures w14:val="standardContextual"/>
          </w:rPr>
          <w:tab/>
        </w:r>
        <w:r w:rsidR="0097105C" w:rsidRPr="004C7279">
          <w:rPr>
            <w:rStyle w:val="Hyperlink"/>
            <w:bCs/>
          </w:rPr>
          <w:t>GeoTessBuilder</w:t>
        </w:r>
        <w:r w:rsidR="0097105C">
          <w:rPr>
            <w:webHidden/>
          </w:rPr>
          <w:tab/>
        </w:r>
        <w:r w:rsidR="0097105C">
          <w:rPr>
            <w:webHidden/>
          </w:rPr>
          <w:fldChar w:fldCharType="begin"/>
        </w:r>
        <w:r w:rsidR="0097105C">
          <w:rPr>
            <w:webHidden/>
          </w:rPr>
          <w:instrText xml:space="preserve"> PAGEREF _Toc135830110 \h </w:instrText>
        </w:r>
        <w:r w:rsidR="0097105C">
          <w:rPr>
            <w:webHidden/>
          </w:rPr>
        </w:r>
        <w:r w:rsidR="0097105C">
          <w:rPr>
            <w:webHidden/>
          </w:rPr>
          <w:fldChar w:fldCharType="separate"/>
        </w:r>
        <w:r w:rsidR="0097105C">
          <w:rPr>
            <w:webHidden/>
          </w:rPr>
          <w:t>30</w:t>
        </w:r>
        <w:r w:rsidR="0097105C">
          <w:rPr>
            <w:webHidden/>
          </w:rPr>
          <w:fldChar w:fldCharType="end"/>
        </w:r>
      </w:hyperlink>
    </w:p>
    <w:p w14:paraId="512F5FE4" w14:textId="1D191BF8" w:rsidR="0097105C" w:rsidRDefault="00000000">
      <w:pPr>
        <w:pStyle w:val="TOC2"/>
        <w:rPr>
          <w:rFonts w:asciiTheme="minorHAnsi" w:eastAsiaTheme="minorEastAsia" w:hAnsiTheme="minorHAnsi" w:cstheme="minorBidi"/>
          <w:kern w:val="2"/>
          <w:szCs w:val="24"/>
          <w14:ligatures w14:val="standardContextual"/>
        </w:rPr>
      </w:pPr>
      <w:hyperlink w:anchor="_Toc135830111" w:history="1">
        <w:r w:rsidR="0097105C" w:rsidRPr="004C7279">
          <w:rPr>
            <w:rStyle w:val="Hyperlink"/>
            <w:bCs/>
          </w:rPr>
          <w:t>5.1.</w:t>
        </w:r>
        <w:r w:rsidR="0097105C">
          <w:rPr>
            <w:rFonts w:asciiTheme="minorHAnsi" w:eastAsiaTheme="minorEastAsia" w:hAnsiTheme="minorHAnsi" w:cstheme="minorBidi"/>
            <w:kern w:val="2"/>
            <w:szCs w:val="24"/>
            <w14:ligatures w14:val="standardContextual"/>
          </w:rPr>
          <w:tab/>
        </w:r>
        <w:r w:rsidR="0097105C" w:rsidRPr="004C7279">
          <w:rPr>
            <w:rStyle w:val="Hyperlink"/>
            <w:bCs/>
          </w:rPr>
          <w:t>GeoTessBuilder Properties File</w:t>
        </w:r>
        <w:r w:rsidR="0097105C">
          <w:rPr>
            <w:webHidden/>
          </w:rPr>
          <w:tab/>
        </w:r>
        <w:r w:rsidR="0097105C">
          <w:rPr>
            <w:webHidden/>
          </w:rPr>
          <w:fldChar w:fldCharType="begin"/>
        </w:r>
        <w:r w:rsidR="0097105C">
          <w:rPr>
            <w:webHidden/>
          </w:rPr>
          <w:instrText xml:space="preserve"> PAGEREF _Toc135830111 \h </w:instrText>
        </w:r>
        <w:r w:rsidR="0097105C">
          <w:rPr>
            <w:webHidden/>
          </w:rPr>
        </w:r>
        <w:r w:rsidR="0097105C">
          <w:rPr>
            <w:webHidden/>
          </w:rPr>
          <w:fldChar w:fldCharType="separate"/>
        </w:r>
        <w:r w:rsidR="0097105C">
          <w:rPr>
            <w:webHidden/>
          </w:rPr>
          <w:t>30</w:t>
        </w:r>
        <w:r w:rsidR="0097105C">
          <w:rPr>
            <w:webHidden/>
          </w:rPr>
          <w:fldChar w:fldCharType="end"/>
        </w:r>
      </w:hyperlink>
    </w:p>
    <w:p w14:paraId="217E9D8C" w14:textId="213730FF"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2" w:history="1">
        <w:r w:rsidR="0097105C" w:rsidRPr="004C7279">
          <w:rPr>
            <w:rStyle w:val="Hyperlink"/>
            <w:bCs/>
          </w:rPr>
          <w:t>5.1.1.</w:t>
        </w:r>
        <w:r w:rsidR="0097105C">
          <w:rPr>
            <w:rFonts w:asciiTheme="minorHAnsi" w:eastAsiaTheme="minorEastAsia" w:hAnsiTheme="minorHAnsi" w:cstheme="minorBidi"/>
            <w:kern w:val="2"/>
            <w:szCs w:val="24"/>
            <w14:ligatures w14:val="standardContextual"/>
          </w:rPr>
          <w:tab/>
        </w:r>
        <w:r w:rsidR="0097105C" w:rsidRPr="004C7279">
          <w:rPr>
            <w:rStyle w:val="Hyperlink"/>
            <w:bCs/>
          </w:rPr>
          <w:t>Model Refinement Mode</w:t>
        </w:r>
        <w:r w:rsidR="0097105C">
          <w:rPr>
            <w:webHidden/>
          </w:rPr>
          <w:tab/>
        </w:r>
        <w:r w:rsidR="0097105C">
          <w:rPr>
            <w:webHidden/>
          </w:rPr>
          <w:fldChar w:fldCharType="begin"/>
        </w:r>
        <w:r w:rsidR="0097105C">
          <w:rPr>
            <w:webHidden/>
          </w:rPr>
          <w:instrText xml:space="preserve"> PAGEREF _Toc135830112 \h </w:instrText>
        </w:r>
        <w:r w:rsidR="0097105C">
          <w:rPr>
            <w:webHidden/>
          </w:rPr>
        </w:r>
        <w:r w:rsidR="0097105C">
          <w:rPr>
            <w:webHidden/>
          </w:rPr>
          <w:fldChar w:fldCharType="separate"/>
        </w:r>
        <w:r w:rsidR="0097105C">
          <w:rPr>
            <w:webHidden/>
          </w:rPr>
          <w:t>31</w:t>
        </w:r>
        <w:r w:rsidR="0097105C">
          <w:rPr>
            <w:webHidden/>
          </w:rPr>
          <w:fldChar w:fldCharType="end"/>
        </w:r>
      </w:hyperlink>
    </w:p>
    <w:p w14:paraId="116ED708" w14:textId="1079E9C8"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3" w:history="1">
        <w:r w:rsidR="0097105C" w:rsidRPr="004C7279">
          <w:rPr>
            <w:rStyle w:val="Hyperlink"/>
            <w:bCs/>
          </w:rPr>
          <w:t>5.1.2.</w:t>
        </w:r>
        <w:r w:rsidR="0097105C">
          <w:rPr>
            <w:rFonts w:asciiTheme="minorHAnsi" w:eastAsiaTheme="minorEastAsia" w:hAnsiTheme="minorHAnsi" w:cstheme="minorBidi"/>
            <w:kern w:val="2"/>
            <w:szCs w:val="24"/>
            <w14:ligatures w14:val="standardContextual"/>
          </w:rPr>
          <w:tab/>
        </w:r>
        <w:r w:rsidR="0097105C" w:rsidRPr="004C7279">
          <w:rPr>
            <w:rStyle w:val="Hyperlink"/>
            <w:bCs/>
          </w:rPr>
          <w:t>Construction-From-Scratch Mode</w:t>
        </w:r>
        <w:r w:rsidR="0097105C">
          <w:rPr>
            <w:webHidden/>
          </w:rPr>
          <w:tab/>
        </w:r>
        <w:r w:rsidR="0097105C">
          <w:rPr>
            <w:webHidden/>
          </w:rPr>
          <w:fldChar w:fldCharType="begin"/>
        </w:r>
        <w:r w:rsidR="0097105C">
          <w:rPr>
            <w:webHidden/>
          </w:rPr>
          <w:instrText xml:space="preserve"> PAGEREF _Toc135830113 \h </w:instrText>
        </w:r>
        <w:r w:rsidR="0097105C">
          <w:rPr>
            <w:webHidden/>
          </w:rPr>
        </w:r>
        <w:r w:rsidR="0097105C">
          <w:rPr>
            <w:webHidden/>
          </w:rPr>
          <w:fldChar w:fldCharType="separate"/>
        </w:r>
        <w:r w:rsidR="0097105C">
          <w:rPr>
            <w:webHidden/>
          </w:rPr>
          <w:t>31</w:t>
        </w:r>
        <w:r w:rsidR="0097105C">
          <w:rPr>
            <w:webHidden/>
          </w:rPr>
          <w:fldChar w:fldCharType="end"/>
        </w:r>
      </w:hyperlink>
    </w:p>
    <w:p w14:paraId="643C1935" w14:textId="1AFAAD28" w:rsidR="0097105C" w:rsidRDefault="00000000">
      <w:pPr>
        <w:pStyle w:val="TOC2"/>
        <w:rPr>
          <w:rFonts w:asciiTheme="minorHAnsi" w:eastAsiaTheme="minorEastAsia" w:hAnsiTheme="minorHAnsi" w:cstheme="minorBidi"/>
          <w:kern w:val="2"/>
          <w:szCs w:val="24"/>
          <w14:ligatures w14:val="standardContextual"/>
        </w:rPr>
      </w:pPr>
      <w:hyperlink w:anchor="_Toc135830114" w:history="1">
        <w:r w:rsidR="0097105C" w:rsidRPr="004C7279">
          <w:rPr>
            <w:rStyle w:val="Hyperlink"/>
            <w:bCs/>
          </w:rPr>
          <w:t>5.2.</w:t>
        </w:r>
        <w:r w:rsidR="0097105C">
          <w:rPr>
            <w:rFonts w:asciiTheme="minorHAnsi" w:eastAsiaTheme="minorEastAsia" w:hAnsiTheme="minorHAnsi" w:cstheme="minorBidi"/>
            <w:kern w:val="2"/>
            <w:szCs w:val="24"/>
            <w14:ligatures w14:val="standardContextual"/>
          </w:rPr>
          <w:tab/>
        </w:r>
        <w:r w:rsidR="0097105C" w:rsidRPr="004C7279">
          <w:rPr>
            <w:rStyle w:val="Hyperlink"/>
            <w:bCs/>
          </w:rPr>
          <w:t>GeoTessBuilder Examples</w:t>
        </w:r>
        <w:r w:rsidR="0097105C">
          <w:rPr>
            <w:webHidden/>
          </w:rPr>
          <w:tab/>
        </w:r>
        <w:r w:rsidR="0097105C">
          <w:rPr>
            <w:webHidden/>
          </w:rPr>
          <w:fldChar w:fldCharType="begin"/>
        </w:r>
        <w:r w:rsidR="0097105C">
          <w:rPr>
            <w:webHidden/>
          </w:rPr>
          <w:instrText xml:space="preserve"> PAGEREF _Toc135830114 \h </w:instrText>
        </w:r>
        <w:r w:rsidR="0097105C">
          <w:rPr>
            <w:webHidden/>
          </w:rPr>
        </w:r>
        <w:r w:rsidR="0097105C">
          <w:rPr>
            <w:webHidden/>
          </w:rPr>
          <w:fldChar w:fldCharType="separate"/>
        </w:r>
        <w:r w:rsidR="0097105C">
          <w:rPr>
            <w:webHidden/>
          </w:rPr>
          <w:t>33</w:t>
        </w:r>
        <w:r w:rsidR="0097105C">
          <w:rPr>
            <w:webHidden/>
          </w:rPr>
          <w:fldChar w:fldCharType="end"/>
        </w:r>
      </w:hyperlink>
    </w:p>
    <w:p w14:paraId="709FF525" w14:textId="11ECE34B"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5" w:history="1">
        <w:r w:rsidR="0097105C" w:rsidRPr="004C7279">
          <w:rPr>
            <w:rStyle w:val="Hyperlink"/>
            <w:bCs/>
          </w:rPr>
          <w:t>5.2.1.</w:t>
        </w:r>
        <w:r w:rsidR="0097105C">
          <w:rPr>
            <w:rFonts w:asciiTheme="minorHAnsi" w:eastAsiaTheme="minorEastAsia" w:hAnsiTheme="minorHAnsi" w:cstheme="minorBidi"/>
            <w:kern w:val="2"/>
            <w:szCs w:val="24"/>
            <w14:ligatures w14:val="standardContextual"/>
          </w:rPr>
          <w:tab/>
        </w:r>
        <w:r w:rsidR="0097105C" w:rsidRPr="004C7279">
          <w:rPr>
            <w:rStyle w:val="Hyperlink"/>
            <w:bCs/>
          </w:rPr>
          <w:t>Example 1</w:t>
        </w:r>
        <w:r w:rsidR="0097105C">
          <w:rPr>
            <w:webHidden/>
          </w:rPr>
          <w:tab/>
        </w:r>
        <w:r w:rsidR="0097105C">
          <w:rPr>
            <w:webHidden/>
          </w:rPr>
          <w:fldChar w:fldCharType="begin"/>
        </w:r>
        <w:r w:rsidR="0097105C">
          <w:rPr>
            <w:webHidden/>
          </w:rPr>
          <w:instrText xml:space="preserve"> PAGEREF _Toc135830115 \h </w:instrText>
        </w:r>
        <w:r w:rsidR="0097105C">
          <w:rPr>
            <w:webHidden/>
          </w:rPr>
        </w:r>
        <w:r w:rsidR="0097105C">
          <w:rPr>
            <w:webHidden/>
          </w:rPr>
          <w:fldChar w:fldCharType="separate"/>
        </w:r>
        <w:r w:rsidR="0097105C">
          <w:rPr>
            <w:webHidden/>
          </w:rPr>
          <w:t>34</w:t>
        </w:r>
        <w:r w:rsidR="0097105C">
          <w:rPr>
            <w:webHidden/>
          </w:rPr>
          <w:fldChar w:fldCharType="end"/>
        </w:r>
      </w:hyperlink>
    </w:p>
    <w:p w14:paraId="438C860D" w14:textId="16F90C4E"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6" w:history="1">
        <w:r w:rsidR="0097105C" w:rsidRPr="004C7279">
          <w:rPr>
            <w:rStyle w:val="Hyperlink"/>
            <w:bCs/>
          </w:rPr>
          <w:t>5.2.2.</w:t>
        </w:r>
        <w:r w:rsidR="0097105C">
          <w:rPr>
            <w:rFonts w:asciiTheme="minorHAnsi" w:eastAsiaTheme="minorEastAsia" w:hAnsiTheme="minorHAnsi" w:cstheme="minorBidi"/>
            <w:kern w:val="2"/>
            <w:szCs w:val="24"/>
            <w14:ligatures w14:val="standardContextual"/>
          </w:rPr>
          <w:tab/>
        </w:r>
        <w:r w:rsidR="0097105C" w:rsidRPr="004C7279">
          <w:rPr>
            <w:rStyle w:val="Hyperlink"/>
            <w:bCs/>
          </w:rPr>
          <w:t>Example 2</w:t>
        </w:r>
        <w:r w:rsidR="0097105C">
          <w:rPr>
            <w:webHidden/>
          </w:rPr>
          <w:tab/>
        </w:r>
        <w:r w:rsidR="0097105C">
          <w:rPr>
            <w:webHidden/>
          </w:rPr>
          <w:fldChar w:fldCharType="begin"/>
        </w:r>
        <w:r w:rsidR="0097105C">
          <w:rPr>
            <w:webHidden/>
          </w:rPr>
          <w:instrText xml:space="preserve"> PAGEREF _Toc135830116 \h </w:instrText>
        </w:r>
        <w:r w:rsidR="0097105C">
          <w:rPr>
            <w:webHidden/>
          </w:rPr>
        </w:r>
        <w:r w:rsidR="0097105C">
          <w:rPr>
            <w:webHidden/>
          </w:rPr>
          <w:fldChar w:fldCharType="separate"/>
        </w:r>
        <w:r w:rsidR="0097105C">
          <w:rPr>
            <w:webHidden/>
          </w:rPr>
          <w:t>35</w:t>
        </w:r>
        <w:r w:rsidR="0097105C">
          <w:rPr>
            <w:webHidden/>
          </w:rPr>
          <w:fldChar w:fldCharType="end"/>
        </w:r>
      </w:hyperlink>
    </w:p>
    <w:p w14:paraId="00FF7313" w14:textId="2B98FD27"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7" w:history="1">
        <w:r w:rsidR="0097105C" w:rsidRPr="004C7279">
          <w:rPr>
            <w:rStyle w:val="Hyperlink"/>
            <w:bCs/>
          </w:rPr>
          <w:t>5.2.3.</w:t>
        </w:r>
        <w:r w:rsidR="0097105C">
          <w:rPr>
            <w:rFonts w:asciiTheme="minorHAnsi" w:eastAsiaTheme="minorEastAsia" w:hAnsiTheme="minorHAnsi" w:cstheme="minorBidi"/>
            <w:kern w:val="2"/>
            <w:szCs w:val="24"/>
            <w14:ligatures w14:val="standardContextual"/>
          </w:rPr>
          <w:tab/>
        </w:r>
        <w:r w:rsidR="0097105C" w:rsidRPr="004C7279">
          <w:rPr>
            <w:rStyle w:val="Hyperlink"/>
            <w:bCs/>
          </w:rPr>
          <w:t>Example 3</w:t>
        </w:r>
        <w:r w:rsidR="0097105C">
          <w:rPr>
            <w:webHidden/>
          </w:rPr>
          <w:tab/>
        </w:r>
        <w:r w:rsidR="0097105C">
          <w:rPr>
            <w:webHidden/>
          </w:rPr>
          <w:fldChar w:fldCharType="begin"/>
        </w:r>
        <w:r w:rsidR="0097105C">
          <w:rPr>
            <w:webHidden/>
          </w:rPr>
          <w:instrText xml:space="preserve"> PAGEREF _Toc135830117 \h </w:instrText>
        </w:r>
        <w:r w:rsidR="0097105C">
          <w:rPr>
            <w:webHidden/>
          </w:rPr>
        </w:r>
        <w:r w:rsidR="0097105C">
          <w:rPr>
            <w:webHidden/>
          </w:rPr>
          <w:fldChar w:fldCharType="separate"/>
        </w:r>
        <w:r w:rsidR="0097105C">
          <w:rPr>
            <w:webHidden/>
          </w:rPr>
          <w:t>36</w:t>
        </w:r>
        <w:r w:rsidR="0097105C">
          <w:rPr>
            <w:webHidden/>
          </w:rPr>
          <w:fldChar w:fldCharType="end"/>
        </w:r>
      </w:hyperlink>
    </w:p>
    <w:p w14:paraId="62EE44EA" w14:textId="748B8CFD"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18" w:history="1">
        <w:r w:rsidR="0097105C" w:rsidRPr="004C7279">
          <w:rPr>
            <w:rStyle w:val="Hyperlink"/>
            <w:bCs/>
          </w:rPr>
          <w:t>5.2.4.</w:t>
        </w:r>
        <w:r w:rsidR="0097105C">
          <w:rPr>
            <w:rFonts w:asciiTheme="minorHAnsi" w:eastAsiaTheme="minorEastAsia" w:hAnsiTheme="minorHAnsi" w:cstheme="minorBidi"/>
            <w:kern w:val="2"/>
            <w:szCs w:val="24"/>
            <w14:ligatures w14:val="standardContextual"/>
          </w:rPr>
          <w:tab/>
        </w:r>
        <w:r w:rsidR="0097105C" w:rsidRPr="004C7279">
          <w:rPr>
            <w:rStyle w:val="Hyperlink"/>
            <w:bCs/>
          </w:rPr>
          <w:t>Example 4</w:t>
        </w:r>
        <w:r w:rsidR="0097105C">
          <w:rPr>
            <w:webHidden/>
          </w:rPr>
          <w:tab/>
        </w:r>
        <w:r w:rsidR="0097105C">
          <w:rPr>
            <w:webHidden/>
          </w:rPr>
          <w:fldChar w:fldCharType="begin"/>
        </w:r>
        <w:r w:rsidR="0097105C">
          <w:rPr>
            <w:webHidden/>
          </w:rPr>
          <w:instrText xml:space="preserve"> PAGEREF _Toc135830118 \h </w:instrText>
        </w:r>
        <w:r w:rsidR="0097105C">
          <w:rPr>
            <w:webHidden/>
          </w:rPr>
        </w:r>
        <w:r w:rsidR="0097105C">
          <w:rPr>
            <w:webHidden/>
          </w:rPr>
          <w:fldChar w:fldCharType="separate"/>
        </w:r>
        <w:r w:rsidR="0097105C">
          <w:rPr>
            <w:webHidden/>
          </w:rPr>
          <w:t>37</w:t>
        </w:r>
        <w:r w:rsidR="0097105C">
          <w:rPr>
            <w:webHidden/>
          </w:rPr>
          <w:fldChar w:fldCharType="end"/>
        </w:r>
      </w:hyperlink>
    </w:p>
    <w:p w14:paraId="69D6BADE" w14:textId="30759D69" w:rsidR="0097105C" w:rsidRDefault="00000000">
      <w:pPr>
        <w:pStyle w:val="TOC1"/>
        <w:rPr>
          <w:rFonts w:asciiTheme="minorHAnsi" w:eastAsiaTheme="minorEastAsia" w:hAnsiTheme="minorHAnsi" w:cstheme="minorBidi"/>
          <w:kern w:val="2"/>
          <w:szCs w:val="24"/>
          <w14:ligatures w14:val="standardContextual"/>
        </w:rPr>
      </w:pPr>
      <w:hyperlink w:anchor="_Toc135830119" w:history="1">
        <w:r w:rsidR="0097105C" w:rsidRPr="004C7279">
          <w:rPr>
            <w:rStyle w:val="Hyperlink"/>
            <w:bCs/>
          </w:rPr>
          <w:t>6.</w:t>
        </w:r>
        <w:r w:rsidR="0097105C">
          <w:rPr>
            <w:rFonts w:asciiTheme="minorHAnsi" w:eastAsiaTheme="minorEastAsia" w:hAnsiTheme="minorHAnsi" w:cstheme="minorBidi"/>
            <w:kern w:val="2"/>
            <w:szCs w:val="24"/>
            <w14:ligatures w14:val="standardContextual"/>
          </w:rPr>
          <w:tab/>
        </w:r>
        <w:r w:rsidR="0097105C" w:rsidRPr="004C7279">
          <w:rPr>
            <w:rStyle w:val="Hyperlink"/>
            <w:bCs/>
          </w:rPr>
          <w:t>GeoTessExplorer</w:t>
        </w:r>
        <w:r w:rsidR="0097105C">
          <w:rPr>
            <w:webHidden/>
          </w:rPr>
          <w:tab/>
        </w:r>
        <w:r w:rsidR="0097105C">
          <w:rPr>
            <w:webHidden/>
          </w:rPr>
          <w:fldChar w:fldCharType="begin"/>
        </w:r>
        <w:r w:rsidR="0097105C">
          <w:rPr>
            <w:webHidden/>
          </w:rPr>
          <w:instrText xml:space="preserve"> PAGEREF _Toc135830119 \h </w:instrText>
        </w:r>
        <w:r w:rsidR="0097105C">
          <w:rPr>
            <w:webHidden/>
          </w:rPr>
        </w:r>
        <w:r w:rsidR="0097105C">
          <w:rPr>
            <w:webHidden/>
          </w:rPr>
          <w:fldChar w:fldCharType="separate"/>
        </w:r>
        <w:r w:rsidR="0097105C">
          <w:rPr>
            <w:webHidden/>
          </w:rPr>
          <w:t>39</w:t>
        </w:r>
        <w:r w:rsidR="0097105C">
          <w:rPr>
            <w:webHidden/>
          </w:rPr>
          <w:fldChar w:fldCharType="end"/>
        </w:r>
      </w:hyperlink>
    </w:p>
    <w:p w14:paraId="6DCBD799" w14:textId="70B6D581" w:rsidR="0097105C" w:rsidRDefault="00000000">
      <w:pPr>
        <w:pStyle w:val="TOC1"/>
        <w:tabs>
          <w:tab w:val="left" w:pos="1620"/>
        </w:tabs>
        <w:rPr>
          <w:rFonts w:asciiTheme="minorHAnsi" w:eastAsiaTheme="minorEastAsia" w:hAnsiTheme="minorHAnsi" w:cstheme="minorBidi"/>
          <w:kern w:val="2"/>
          <w:szCs w:val="24"/>
          <w14:ligatures w14:val="standardContextual"/>
        </w:rPr>
      </w:pPr>
      <w:hyperlink w:anchor="_Toc135830120" w:history="1">
        <w:r w:rsidR="0097105C" w:rsidRPr="004C7279">
          <w:rPr>
            <w:rStyle w:val="Hyperlink"/>
          </w:rPr>
          <w:t>Appendix A.</w:t>
        </w:r>
        <w:r w:rsidR="0097105C">
          <w:rPr>
            <w:rFonts w:asciiTheme="minorHAnsi" w:eastAsiaTheme="minorEastAsia" w:hAnsiTheme="minorHAnsi" w:cstheme="minorBidi"/>
            <w:kern w:val="2"/>
            <w:szCs w:val="24"/>
            <w14:ligatures w14:val="standardContextual"/>
          </w:rPr>
          <w:tab/>
        </w:r>
        <w:r w:rsidR="0097105C" w:rsidRPr="004C7279">
          <w:rPr>
            <w:rStyle w:val="Hyperlink"/>
          </w:rPr>
          <w:t>Manipulation of Geographic Locations on an Ellipsoidal Earth</w:t>
        </w:r>
        <w:r w:rsidR="0097105C">
          <w:rPr>
            <w:webHidden/>
          </w:rPr>
          <w:tab/>
        </w:r>
        <w:r w:rsidR="0097105C">
          <w:rPr>
            <w:webHidden/>
          </w:rPr>
          <w:fldChar w:fldCharType="begin"/>
        </w:r>
        <w:r w:rsidR="0097105C">
          <w:rPr>
            <w:webHidden/>
          </w:rPr>
          <w:instrText xml:space="preserve"> PAGEREF _Toc135830120 \h </w:instrText>
        </w:r>
        <w:r w:rsidR="0097105C">
          <w:rPr>
            <w:webHidden/>
          </w:rPr>
        </w:r>
        <w:r w:rsidR="0097105C">
          <w:rPr>
            <w:webHidden/>
          </w:rPr>
          <w:fldChar w:fldCharType="separate"/>
        </w:r>
        <w:r w:rsidR="0097105C">
          <w:rPr>
            <w:webHidden/>
          </w:rPr>
          <w:t>42</w:t>
        </w:r>
        <w:r w:rsidR="0097105C">
          <w:rPr>
            <w:webHidden/>
          </w:rPr>
          <w:fldChar w:fldCharType="end"/>
        </w:r>
      </w:hyperlink>
    </w:p>
    <w:p w14:paraId="401AF993" w14:textId="026C4BD3" w:rsidR="0097105C" w:rsidRDefault="00000000">
      <w:pPr>
        <w:pStyle w:val="TOC2"/>
        <w:rPr>
          <w:rFonts w:asciiTheme="minorHAnsi" w:eastAsiaTheme="minorEastAsia" w:hAnsiTheme="minorHAnsi" w:cstheme="minorBidi"/>
          <w:kern w:val="2"/>
          <w:szCs w:val="24"/>
          <w14:ligatures w14:val="standardContextual"/>
        </w:rPr>
      </w:pPr>
      <w:hyperlink w:anchor="_Toc135830121" w:history="1">
        <w:r w:rsidR="0097105C" w:rsidRPr="004C7279">
          <w:rPr>
            <w:rStyle w:val="Hyperlink"/>
          </w:rPr>
          <w:t>6.1.</w:t>
        </w:r>
        <w:r w:rsidR="0097105C">
          <w:rPr>
            <w:rFonts w:asciiTheme="minorHAnsi" w:eastAsiaTheme="minorEastAsia" w:hAnsiTheme="minorHAnsi" w:cstheme="minorBidi"/>
            <w:kern w:val="2"/>
            <w:szCs w:val="24"/>
            <w14:ligatures w14:val="standardContextual"/>
          </w:rPr>
          <w:tab/>
        </w:r>
        <w:r w:rsidR="0097105C" w:rsidRPr="004C7279">
          <w:rPr>
            <w:rStyle w:val="Hyperlink"/>
          </w:rPr>
          <w:t>Distance between two points</w:t>
        </w:r>
        <w:r w:rsidR="0097105C">
          <w:rPr>
            <w:webHidden/>
          </w:rPr>
          <w:tab/>
        </w:r>
        <w:r w:rsidR="0097105C">
          <w:rPr>
            <w:webHidden/>
          </w:rPr>
          <w:fldChar w:fldCharType="begin"/>
        </w:r>
        <w:r w:rsidR="0097105C">
          <w:rPr>
            <w:webHidden/>
          </w:rPr>
          <w:instrText xml:space="preserve"> PAGEREF _Toc135830121 \h </w:instrText>
        </w:r>
        <w:r w:rsidR="0097105C">
          <w:rPr>
            <w:webHidden/>
          </w:rPr>
        </w:r>
        <w:r w:rsidR="0097105C">
          <w:rPr>
            <w:webHidden/>
          </w:rPr>
          <w:fldChar w:fldCharType="separate"/>
        </w:r>
        <w:r w:rsidR="0097105C">
          <w:rPr>
            <w:webHidden/>
          </w:rPr>
          <w:t>44</w:t>
        </w:r>
        <w:r w:rsidR="0097105C">
          <w:rPr>
            <w:webHidden/>
          </w:rPr>
          <w:fldChar w:fldCharType="end"/>
        </w:r>
      </w:hyperlink>
    </w:p>
    <w:p w14:paraId="65E552F1" w14:textId="38229910"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22" w:history="1">
        <w:r w:rsidR="0097105C" w:rsidRPr="004C7279">
          <w:rPr>
            <w:rStyle w:val="Hyperlink"/>
          </w:rPr>
          <w:t>A.1.1.</w:t>
        </w:r>
        <w:r w:rsidR="0097105C">
          <w:rPr>
            <w:rFonts w:asciiTheme="minorHAnsi" w:eastAsiaTheme="minorEastAsia" w:hAnsiTheme="minorHAnsi" w:cstheme="minorBidi"/>
            <w:kern w:val="2"/>
            <w:szCs w:val="24"/>
            <w14:ligatures w14:val="standardContextual"/>
          </w:rPr>
          <w:tab/>
        </w:r>
        <w:r w:rsidR="0097105C" w:rsidRPr="004C7279">
          <w:rPr>
            <w:rStyle w:val="Hyperlink"/>
          </w:rPr>
          <w:t>Azimuth from one point to another</w:t>
        </w:r>
        <w:r w:rsidR="0097105C">
          <w:rPr>
            <w:webHidden/>
          </w:rPr>
          <w:tab/>
        </w:r>
        <w:r w:rsidR="0097105C">
          <w:rPr>
            <w:webHidden/>
          </w:rPr>
          <w:fldChar w:fldCharType="begin"/>
        </w:r>
        <w:r w:rsidR="0097105C">
          <w:rPr>
            <w:webHidden/>
          </w:rPr>
          <w:instrText xml:space="preserve"> PAGEREF _Toc135830122 \h </w:instrText>
        </w:r>
        <w:r w:rsidR="0097105C">
          <w:rPr>
            <w:webHidden/>
          </w:rPr>
        </w:r>
        <w:r w:rsidR="0097105C">
          <w:rPr>
            <w:webHidden/>
          </w:rPr>
          <w:fldChar w:fldCharType="separate"/>
        </w:r>
        <w:r w:rsidR="0097105C">
          <w:rPr>
            <w:webHidden/>
          </w:rPr>
          <w:t>45</w:t>
        </w:r>
        <w:r w:rsidR="0097105C">
          <w:rPr>
            <w:webHidden/>
          </w:rPr>
          <w:fldChar w:fldCharType="end"/>
        </w:r>
      </w:hyperlink>
    </w:p>
    <w:p w14:paraId="29ABDFE3" w14:textId="3B0C6F96"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23" w:history="1">
        <w:r w:rsidR="0097105C" w:rsidRPr="004C7279">
          <w:rPr>
            <w:rStyle w:val="Hyperlink"/>
          </w:rPr>
          <w:t>A.1.2.</w:t>
        </w:r>
        <w:r w:rsidR="0097105C">
          <w:rPr>
            <w:rFonts w:asciiTheme="minorHAnsi" w:eastAsiaTheme="minorEastAsia" w:hAnsiTheme="minorHAnsi" w:cstheme="minorBidi"/>
            <w:kern w:val="2"/>
            <w:szCs w:val="24"/>
            <w14:ligatures w14:val="standardContextual"/>
          </w:rPr>
          <w:tab/>
        </w:r>
        <w:r w:rsidR="0097105C" w:rsidRPr="004C7279">
          <w:rPr>
            <w:rStyle w:val="Hyperlink"/>
          </w:rPr>
          <w:t>Points on a great circle</w:t>
        </w:r>
        <w:r w:rsidR="0097105C">
          <w:rPr>
            <w:webHidden/>
          </w:rPr>
          <w:tab/>
        </w:r>
        <w:r w:rsidR="0097105C">
          <w:rPr>
            <w:webHidden/>
          </w:rPr>
          <w:fldChar w:fldCharType="begin"/>
        </w:r>
        <w:r w:rsidR="0097105C">
          <w:rPr>
            <w:webHidden/>
          </w:rPr>
          <w:instrText xml:space="preserve"> PAGEREF _Toc135830123 \h </w:instrText>
        </w:r>
        <w:r w:rsidR="0097105C">
          <w:rPr>
            <w:webHidden/>
          </w:rPr>
        </w:r>
        <w:r w:rsidR="0097105C">
          <w:rPr>
            <w:webHidden/>
          </w:rPr>
          <w:fldChar w:fldCharType="separate"/>
        </w:r>
        <w:r w:rsidR="0097105C">
          <w:rPr>
            <w:webHidden/>
          </w:rPr>
          <w:t>45</w:t>
        </w:r>
        <w:r w:rsidR="0097105C">
          <w:rPr>
            <w:webHidden/>
          </w:rPr>
          <w:fldChar w:fldCharType="end"/>
        </w:r>
      </w:hyperlink>
    </w:p>
    <w:p w14:paraId="41B8D65D" w14:textId="69EAE76E"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24" w:history="1">
        <w:r w:rsidR="0097105C" w:rsidRPr="004C7279">
          <w:rPr>
            <w:rStyle w:val="Hyperlink"/>
          </w:rPr>
          <w:t>A.1.3.</w:t>
        </w:r>
        <w:r w:rsidR="0097105C">
          <w:rPr>
            <w:rFonts w:asciiTheme="minorHAnsi" w:eastAsiaTheme="minorEastAsia" w:hAnsiTheme="minorHAnsi" w:cstheme="minorBidi"/>
            <w:kern w:val="2"/>
            <w:szCs w:val="24"/>
            <w14:ligatures w14:val="standardContextual"/>
          </w:rPr>
          <w:tab/>
        </w:r>
        <w:r w:rsidR="0097105C" w:rsidRPr="004C7279">
          <w:rPr>
            <w:rStyle w:val="Hyperlink"/>
          </w:rPr>
          <w:t>Finding a new point some distance and azimuth from another point</w:t>
        </w:r>
        <w:r w:rsidR="0097105C">
          <w:rPr>
            <w:webHidden/>
          </w:rPr>
          <w:tab/>
        </w:r>
        <w:r w:rsidR="0097105C">
          <w:rPr>
            <w:webHidden/>
          </w:rPr>
          <w:fldChar w:fldCharType="begin"/>
        </w:r>
        <w:r w:rsidR="0097105C">
          <w:rPr>
            <w:webHidden/>
          </w:rPr>
          <w:instrText xml:space="preserve"> PAGEREF _Toc135830124 \h </w:instrText>
        </w:r>
        <w:r w:rsidR="0097105C">
          <w:rPr>
            <w:webHidden/>
          </w:rPr>
        </w:r>
        <w:r w:rsidR="0097105C">
          <w:rPr>
            <w:webHidden/>
          </w:rPr>
          <w:fldChar w:fldCharType="separate"/>
        </w:r>
        <w:r w:rsidR="0097105C">
          <w:rPr>
            <w:webHidden/>
          </w:rPr>
          <w:t>45</w:t>
        </w:r>
        <w:r w:rsidR="0097105C">
          <w:rPr>
            <w:webHidden/>
          </w:rPr>
          <w:fldChar w:fldCharType="end"/>
        </w:r>
      </w:hyperlink>
    </w:p>
    <w:p w14:paraId="6B0491E3" w14:textId="3A4AF8ED" w:rsidR="0097105C" w:rsidRDefault="00000000">
      <w:pPr>
        <w:pStyle w:val="TOC1"/>
        <w:tabs>
          <w:tab w:val="left" w:pos="1620"/>
        </w:tabs>
        <w:rPr>
          <w:rFonts w:asciiTheme="minorHAnsi" w:eastAsiaTheme="minorEastAsia" w:hAnsiTheme="minorHAnsi" w:cstheme="minorBidi"/>
          <w:kern w:val="2"/>
          <w:szCs w:val="24"/>
          <w14:ligatures w14:val="standardContextual"/>
        </w:rPr>
      </w:pPr>
      <w:hyperlink w:anchor="_Toc135830193" w:history="1">
        <w:r w:rsidR="0097105C" w:rsidRPr="004C7279">
          <w:rPr>
            <w:rStyle w:val="Hyperlink"/>
            <w:bCs/>
          </w:rPr>
          <w:t>Appendix B.</w:t>
        </w:r>
        <w:r w:rsidR="0097105C">
          <w:rPr>
            <w:rFonts w:asciiTheme="minorHAnsi" w:eastAsiaTheme="minorEastAsia" w:hAnsiTheme="minorHAnsi" w:cstheme="minorBidi"/>
            <w:kern w:val="2"/>
            <w:szCs w:val="24"/>
            <w14:ligatures w14:val="standardContextual"/>
          </w:rPr>
          <w:tab/>
        </w:r>
        <w:r w:rsidR="0097105C" w:rsidRPr="004C7279">
          <w:rPr>
            <w:rStyle w:val="Hyperlink"/>
            <w:bCs/>
          </w:rPr>
          <w:t>C Shell</w:t>
        </w:r>
        <w:r w:rsidR="0097105C">
          <w:rPr>
            <w:webHidden/>
          </w:rPr>
          <w:tab/>
        </w:r>
        <w:r w:rsidR="0097105C">
          <w:rPr>
            <w:webHidden/>
          </w:rPr>
          <w:fldChar w:fldCharType="begin"/>
        </w:r>
        <w:r w:rsidR="0097105C">
          <w:rPr>
            <w:webHidden/>
          </w:rPr>
          <w:instrText xml:space="preserve"> PAGEREF _Toc135830193 \h </w:instrText>
        </w:r>
        <w:r w:rsidR="0097105C">
          <w:rPr>
            <w:webHidden/>
          </w:rPr>
        </w:r>
        <w:r w:rsidR="0097105C">
          <w:rPr>
            <w:webHidden/>
          </w:rPr>
          <w:fldChar w:fldCharType="separate"/>
        </w:r>
        <w:r w:rsidR="0097105C">
          <w:rPr>
            <w:webHidden/>
          </w:rPr>
          <w:t>47</w:t>
        </w:r>
        <w:r w:rsidR="0097105C">
          <w:rPr>
            <w:webHidden/>
          </w:rPr>
          <w:fldChar w:fldCharType="end"/>
        </w:r>
      </w:hyperlink>
    </w:p>
    <w:p w14:paraId="295DA515" w14:textId="3FF2E32A" w:rsidR="0097105C" w:rsidRDefault="00000000">
      <w:pPr>
        <w:pStyle w:val="TOC2"/>
        <w:rPr>
          <w:rFonts w:asciiTheme="minorHAnsi" w:eastAsiaTheme="minorEastAsia" w:hAnsiTheme="minorHAnsi" w:cstheme="minorBidi"/>
          <w:kern w:val="2"/>
          <w:szCs w:val="24"/>
          <w14:ligatures w14:val="standardContextual"/>
        </w:rPr>
      </w:pPr>
      <w:hyperlink w:anchor="_Toc135830194" w:history="1">
        <w:r w:rsidR="0097105C" w:rsidRPr="004C7279">
          <w:rPr>
            <w:rStyle w:val="Hyperlink"/>
          </w:rPr>
          <w:t>B.1.</w:t>
        </w:r>
        <w:r w:rsidR="0097105C">
          <w:rPr>
            <w:rFonts w:asciiTheme="minorHAnsi" w:eastAsiaTheme="minorEastAsia" w:hAnsiTheme="minorHAnsi" w:cstheme="minorBidi"/>
            <w:kern w:val="2"/>
            <w:szCs w:val="24"/>
            <w14:ligatures w14:val="standardContextual"/>
          </w:rPr>
          <w:tab/>
        </w:r>
        <w:r w:rsidR="0097105C" w:rsidRPr="004C7279">
          <w:rPr>
            <w:rStyle w:val="Hyperlink"/>
          </w:rPr>
          <w:t>Headers</w:t>
        </w:r>
        <w:r w:rsidR="0097105C">
          <w:rPr>
            <w:webHidden/>
          </w:rPr>
          <w:tab/>
        </w:r>
        <w:r w:rsidR="0097105C">
          <w:rPr>
            <w:webHidden/>
          </w:rPr>
          <w:fldChar w:fldCharType="begin"/>
        </w:r>
        <w:r w:rsidR="0097105C">
          <w:rPr>
            <w:webHidden/>
          </w:rPr>
          <w:instrText xml:space="preserve"> PAGEREF _Toc135830194 \h </w:instrText>
        </w:r>
        <w:r w:rsidR="0097105C">
          <w:rPr>
            <w:webHidden/>
          </w:rPr>
        </w:r>
        <w:r w:rsidR="0097105C">
          <w:rPr>
            <w:webHidden/>
          </w:rPr>
          <w:fldChar w:fldCharType="separate"/>
        </w:r>
        <w:r w:rsidR="0097105C">
          <w:rPr>
            <w:webHidden/>
          </w:rPr>
          <w:t>47</w:t>
        </w:r>
        <w:r w:rsidR="0097105C">
          <w:rPr>
            <w:webHidden/>
          </w:rPr>
          <w:fldChar w:fldCharType="end"/>
        </w:r>
      </w:hyperlink>
    </w:p>
    <w:p w14:paraId="0892D499" w14:textId="2E94C4BF"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95" w:history="1">
        <w:r w:rsidR="0097105C" w:rsidRPr="004C7279">
          <w:rPr>
            <w:rStyle w:val="Hyperlink"/>
          </w:rPr>
          <w:t>B.1.1.</w:t>
        </w:r>
        <w:r w:rsidR="0097105C">
          <w:rPr>
            <w:rFonts w:asciiTheme="minorHAnsi" w:eastAsiaTheme="minorEastAsia" w:hAnsiTheme="minorHAnsi" w:cstheme="minorBidi"/>
            <w:kern w:val="2"/>
            <w:szCs w:val="24"/>
            <w14:ligatures w14:val="standardContextual"/>
          </w:rPr>
          <w:tab/>
        </w:r>
        <w:r w:rsidR="0097105C" w:rsidRPr="004C7279">
          <w:rPr>
            <w:rStyle w:val="Hyperlink"/>
          </w:rPr>
          <w:t>Naming Conventions</w:t>
        </w:r>
        <w:r w:rsidR="0097105C">
          <w:rPr>
            <w:webHidden/>
          </w:rPr>
          <w:tab/>
        </w:r>
        <w:r w:rsidR="0097105C">
          <w:rPr>
            <w:webHidden/>
          </w:rPr>
          <w:fldChar w:fldCharType="begin"/>
        </w:r>
        <w:r w:rsidR="0097105C">
          <w:rPr>
            <w:webHidden/>
          </w:rPr>
          <w:instrText xml:space="preserve"> PAGEREF _Toc135830195 \h </w:instrText>
        </w:r>
        <w:r w:rsidR="0097105C">
          <w:rPr>
            <w:webHidden/>
          </w:rPr>
        </w:r>
        <w:r w:rsidR="0097105C">
          <w:rPr>
            <w:webHidden/>
          </w:rPr>
          <w:fldChar w:fldCharType="separate"/>
        </w:r>
        <w:r w:rsidR="0097105C">
          <w:rPr>
            <w:webHidden/>
          </w:rPr>
          <w:t>47</w:t>
        </w:r>
        <w:r w:rsidR="0097105C">
          <w:rPr>
            <w:webHidden/>
          </w:rPr>
          <w:fldChar w:fldCharType="end"/>
        </w:r>
      </w:hyperlink>
    </w:p>
    <w:p w14:paraId="03F2AD61" w14:textId="4D2BD49D"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96" w:history="1">
        <w:r w:rsidR="0097105C" w:rsidRPr="004C7279">
          <w:rPr>
            <w:rStyle w:val="Hyperlink"/>
          </w:rPr>
          <w:t>B.1.2.</w:t>
        </w:r>
        <w:r w:rsidR="0097105C">
          <w:rPr>
            <w:rFonts w:asciiTheme="minorHAnsi" w:eastAsiaTheme="minorEastAsia" w:hAnsiTheme="minorHAnsi" w:cstheme="minorBidi"/>
            <w:kern w:val="2"/>
            <w:szCs w:val="24"/>
            <w14:ligatures w14:val="standardContextual"/>
          </w:rPr>
          <w:tab/>
        </w:r>
        <w:r w:rsidR="0097105C" w:rsidRPr="004C7279">
          <w:rPr>
            <w:rStyle w:val="Hyperlink"/>
          </w:rPr>
          <w:t>C Shell Source</w:t>
        </w:r>
        <w:r w:rsidR="0097105C">
          <w:rPr>
            <w:webHidden/>
          </w:rPr>
          <w:tab/>
        </w:r>
        <w:r w:rsidR="0097105C">
          <w:rPr>
            <w:webHidden/>
          </w:rPr>
          <w:fldChar w:fldCharType="begin"/>
        </w:r>
        <w:r w:rsidR="0097105C">
          <w:rPr>
            <w:webHidden/>
          </w:rPr>
          <w:instrText xml:space="preserve"> PAGEREF _Toc135830196 \h </w:instrText>
        </w:r>
        <w:r w:rsidR="0097105C">
          <w:rPr>
            <w:webHidden/>
          </w:rPr>
        </w:r>
        <w:r w:rsidR="0097105C">
          <w:rPr>
            <w:webHidden/>
          </w:rPr>
          <w:fldChar w:fldCharType="separate"/>
        </w:r>
        <w:r w:rsidR="0097105C">
          <w:rPr>
            <w:webHidden/>
          </w:rPr>
          <w:t>48</w:t>
        </w:r>
        <w:r w:rsidR="0097105C">
          <w:rPr>
            <w:webHidden/>
          </w:rPr>
          <w:fldChar w:fldCharType="end"/>
        </w:r>
      </w:hyperlink>
    </w:p>
    <w:p w14:paraId="0FF213C5" w14:textId="3A960BBB"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97" w:history="1">
        <w:r w:rsidR="0097105C" w:rsidRPr="004C7279">
          <w:rPr>
            <w:rStyle w:val="Hyperlink"/>
          </w:rPr>
          <w:t>B.1.3.</w:t>
        </w:r>
        <w:r w:rsidR="0097105C">
          <w:rPr>
            <w:rFonts w:asciiTheme="minorHAnsi" w:eastAsiaTheme="minorEastAsia" w:hAnsiTheme="minorHAnsi" w:cstheme="minorBidi"/>
            <w:kern w:val="2"/>
            <w:szCs w:val="24"/>
            <w14:ligatures w14:val="standardContextual"/>
          </w:rPr>
          <w:tab/>
        </w:r>
        <w:r w:rsidR="0097105C" w:rsidRPr="004C7279">
          <w:rPr>
            <w:rStyle w:val="Hyperlink"/>
          </w:rPr>
          <w:t>Exception Handling</w:t>
        </w:r>
        <w:r w:rsidR="0097105C">
          <w:rPr>
            <w:webHidden/>
          </w:rPr>
          <w:tab/>
        </w:r>
        <w:r w:rsidR="0097105C">
          <w:rPr>
            <w:webHidden/>
          </w:rPr>
          <w:fldChar w:fldCharType="begin"/>
        </w:r>
        <w:r w:rsidR="0097105C">
          <w:rPr>
            <w:webHidden/>
          </w:rPr>
          <w:instrText xml:space="preserve"> PAGEREF _Toc135830197 \h </w:instrText>
        </w:r>
        <w:r w:rsidR="0097105C">
          <w:rPr>
            <w:webHidden/>
          </w:rPr>
        </w:r>
        <w:r w:rsidR="0097105C">
          <w:rPr>
            <w:webHidden/>
          </w:rPr>
          <w:fldChar w:fldCharType="separate"/>
        </w:r>
        <w:r w:rsidR="0097105C">
          <w:rPr>
            <w:webHidden/>
          </w:rPr>
          <w:t>48</w:t>
        </w:r>
        <w:r w:rsidR="0097105C">
          <w:rPr>
            <w:webHidden/>
          </w:rPr>
          <w:fldChar w:fldCharType="end"/>
        </w:r>
      </w:hyperlink>
    </w:p>
    <w:p w14:paraId="54ED2284" w14:textId="0DDF3005"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98" w:history="1">
        <w:r w:rsidR="0097105C" w:rsidRPr="004C7279">
          <w:rPr>
            <w:rStyle w:val="Hyperlink"/>
          </w:rPr>
          <w:t>B.1.4.</w:t>
        </w:r>
        <w:r w:rsidR="0097105C">
          <w:rPr>
            <w:rFonts w:asciiTheme="minorHAnsi" w:eastAsiaTheme="minorEastAsia" w:hAnsiTheme="minorHAnsi" w:cstheme="minorBidi"/>
            <w:kern w:val="2"/>
            <w:szCs w:val="24"/>
            <w14:ligatures w14:val="standardContextual"/>
          </w:rPr>
          <w:tab/>
        </w:r>
        <w:r w:rsidR="0097105C" w:rsidRPr="004C7279">
          <w:rPr>
            <w:rStyle w:val="Hyperlink"/>
          </w:rPr>
          <w:t>Data Structures</w:t>
        </w:r>
        <w:r w:rsidR="0097105C">
          <w:rPr>
            <w:webHidden/>
          </w:rPr>
          <w:tab/>
        </w:r>
        <w:r w:rsidR="0097105C">
          <w:rPr>
            <w:webHidden/>
          </w:rPr>
          <w:fldChar w:fldCharType="begin"/>
        </w:r>
        <w:r w:rsidR="0097105C">
          <w:rPr>
            <w:webHidden/>
          </w:rPr>
          <w:instrText xml:space="preserve"> PAGEREF _Toc135830198 \h </w:instrText>
        </w:r>
        <w:r w:rsidR="0097105C">
          <w:rPr>
            <w:webHidden/>
          </w:rPr>
        </w:r>
        <w:r w:rsidR="0097105C">
          <w:rPr>
            <w:webHidden/>
          </w:rPr>
          <w:fldChar w:fldCharType="separate"/>
        </w:r>
        <w:r w:rsidR="0097105C">
          <w:rPr>
            <w:webHidden/>
          </w:rPr>
          <w:t>48</w:t>
        </w:r>
        <w:r w:rsidR="0097105C">
          <w:rPr>
            <w:webHidden/>
          </w:rPr>
          <w:fldChar w:fldCharType="end"/>
        </w:r>
      </w:hyperlink>
    </w:p>
    <w:p w14:paraId="2851F367" w14:textId="593F0772" w:rsidR="0097105C" w:rsidRDefault="00000000" w:rsidP="00462452">
      <w:pPr>
        <w:pStyle w:val="TOC3"/>
        <w:rPr>
          <w:rFonts w:asciiTheme="minorHAnsi" w:eastAsiaTheme="minorEastAsia" w:hAnsiTheme="minorHAnsi" w:cstheme="minorBidi"/>
          <w:kern w:val="2"/>
          <w:szCs w:val="24"/>
          <w14:ligatures w14:val="standardContextual"/>
        </w:rPr>
      </w:pPr>
      <w:hyperlink w:anchor="_Toc135830199" w:history="1">
        <w:r w:rsidR="0097105C" w:rsidRPr="004C7279">
          <w:rPr>
            <w:rStyle w:val="Hyperlink"/>
          </w:rPr>
          <w:t>B.1.5.</w:t>
        </w:r>
        <w:r w:rsidR="0097105C">
          <w:rPr>
            <w:rFonts w:asciiTheme="minorHAnsi" w:eastAsiaTheme="minorEastAsia" w:hAnsiTheme="minorHAnsi" w:cstheme="minorBidi"/>
            <w:kern w:val="2"/>
            <w:szCs w:val="24"/>
            <w14:ligatures w14:val="standardContextual"/>
          </w:rPr>
          <w:tab/>
        </w:r>
        <w:r w:rsidR="0097105C" w:rsidRPr="004C7279">
          <w:rPr>
            <w:rStyle w:val="Hyperlink"/>
          </w:rPr>
          <w:t>GeoTess Objects</w:t>
        </w:r>
        <w:r w:rsidR="0097105C">
          <w:rPr>
            <w:webHidden/>
          </w:rPr>
          <w:tab/>
        </w:r>
        <w:r w:rsidR="0097105C">
          <w:rPr>
            <w:webHidden/>
          </w:rPr>
          <w:fldChar w:fldCharType="begin"/>
        </w:r>
        <w:r w:rsidR="0097105C">
          <w:rPr>
            <w:webHidden/>
          </w:rPr>
          <w:instrText xml:space="preserve"> PAGEREF _Toc135830199 \h </w:instrText>
        </w:r>
        <w:r w:rsidR="0097105C">
          <w:rPr>
            <w:webHidden/>
          </w:rPr>
        </w:r>
        <w:r w:rsidR="0097105C">
          <w:rPr>
            <w:webHidden/>
          </w:rPr>
          <w:fldChar w:fldCharType="separate"/>
        </w:r>
        <w:r w:rsidR="0097105C">
          <w:rPr>
            <w:webHidden/>
          </w:rPr>
          <w:t>48</w:t>
        </w:r>
        <w:r w:rsidR="0097105C">
          <w:rPr>
            <w:webHidden/>
          </w:rPr>
          <w:fldChar w:fldCharType="end"/>
        </w:r>
      </w:hyperlink>
    </w:p>
    <w:p w14:paraId="6AF37AE6" w14:textId="01C0A1A0" w:rsidR="0097105C" w:rsidRDefault="00000000">
      <w:pPr>
        <w:pStyle w:val="TOC1"/>
        <w:tabs>
          <w:tab w:val="left" w:pos="1620"/>
        </w:tabs>
        <w:rPr>
          <w:rFonts w:asciiTheme="minorHAnsi" w:eastAsiaTheme="minorEastAsia" w:hAnsiTheme="minorHAnsi" w:cstheme="minorBidi"/>
          <w:kern w:val="2"/>
          <w:szCs w:val="24"/>
          <w14:ligatures w14:val="standardContextual"/>
        </w:rPr>
      </w:pPr>
      <w:hyperlink w:anchor="_Toc135830200" w:history="1">
        <w:r w:rsidR="0097105C" w:rsidRPr="004C7279">
          <w:rPr>
            <w:rStyle w:val="Hyperlink"/>
          </w:rPr>
          <w:t>Appendix C.</w:t>
        </w:r>
        <w:r w:rsidR="0097105C">
          <w:rPr>
            <w:rFonts w:asciiTheme="minorHAnsi" w:eastAsiaTheme="minorEastAsia" w:hAnsiTheme="minorHAnsi" w:cstheme="minorBidi"/>
            <w:kern w:val="2"/>
            <w:szCs w:val="24"/>
            <w14:ligatures w14:val="standardContextual"/>
          </w:rPr>
          <w:tab/>
        </w:r>
        <w:r w:rsidR="0097105C" w:rsidRPr="004C7279">
          <w:rPr>
            <w:rStyle w:val="Hyperlink"/>
          </w:rPr>
          <w:t>File formats</w:t>
        </w:r>
        <w:r w:rsidR="0097105C">
          <w:rPr>
            <w:webHidden/>
          </w:rPr>
          <w:tab/>
        </w:r>
        <w:r w:rsidR="0097105C">
          <w:rPr>
            <w:webHidden/>
          </w:rPr>
          <w:fldChar w:fldCharType="begin"/>
        </w:r>
        <w:r w:rsidR="0097105C">
          <w:rPr>
            <w:webHidden/>
          </w:rPr>
          <w:instrText xml:space="preserve"> PAGEREF _Toc135830200 \h </w:instrText>
        </w:r>
        <w:r w:rsidR="0097105C">
          <w:rPr>
            <w:webHidden/>
          </w:rPr>
        </w:r>
        <w:r w:rsidR="0097105C">
          <w:rPr>
            <w:webHidden/>
          </w:rPr>
          <w:fldChar w:fldCharType="separate"/>
        </w:r>
        <w:r w:rsidR="0097105C">
          <w:rPr>
            <w:webHidden/>
          </w:rPr>
          <w:t>50</w:t>
        </w:r>
        <w:r w:rsidR="0097105C">
          <w:rPr>
            <w:webHidden/>
          </w:rPr>
          <w:fldChar w:fldCharType="end"/>
        </w:r>
      </w:hyperlink>
    </w:p>
    <w:p w14:paraId="19BECA82" w14:textId="5FE1A141" w:rsidR="0097105C" w:rsidRDefault="00000000">
      <w:pPr>
        <w:pStyle w:val="TOC2"/>
        <w:rPr>
          <w:rFonts w:asciiTheme="minorHAnsi" w:eastAsiaTheme="minorEastAsia" w:hAnsiTheme="minorHAnsi" w:cstheme="minorBidi"/>
          <w:kern w:val="2"/>
          <w:szCs w:val="24"/>
          <w14:ligatures w14:val="standardContextual"/>
        </w:rPr>
      </w:pPr>
      <w:hyperlink w:anchor="_Toc135830201" w:history="1">
        <w:r w:rsidR="0097105C" w:rsidRPr="004C7279">
          <w:rPr>
            <w:rStyle w:val="Hyperlink"/>
          </w:rPr>
          <w:t>C.1.</w:t>
        </w:r>
        <w:r w:rsidR="0097105C">
          <w:rPr>
            <w:rFonts w:asciiTheme="minorHAnsi" w:eastAsiaTheme="minorEastAsia" w:hAnsiTheme="minorHAnsi" w:cstheme="minorBidi"/>
            <w:kern w:val="2"/>
            <w:szCs w:val="24"/>
            <w14:ligatures w14:val="standardContextual"/>
          </w:rPr>
          <w:tab/>
        </w:r>
        <w:r w:rsidR="0097105C" w:rsidRPr="004C7279">
          <w:rPr>
            <w:rStyle w:val="Hyperlink"/>
          </w:rPr>
          <w:t>Binary Format</w:t>
        </w:r>
        <w:r w:rsidR="0097105C">
          <w:rPr>
            <w:webHidden/>
          </w:rPr>
          <w:tab/>
        </w:r>
        <w:r w:rsidR="0097105C">
          <w:rPr>
            <w:webHidden/>
          </w:rPr>
          <w:fldChar w:fldCharType="begin"/>
        </w:r>
        <w:r w:rsidR="0097105C">
          <w:rPr>
            <w:webHidden/>
          </w:rPr>
          <w:instrText xml:space="preserve"> PAGEREF _Toc135830201 \h </w:instrText>
        </w:r>
        <w:r w:rsidR="0097105C">
          <w:rPr>
            <w:webHidden/>
          </w:rPr>
        </w:r>
        <w:r w:rsidR="0097105C">
          <w:rPr>
            <w:webHidden/>
          </w:rPr>
          <w:fldChar w:fldCharType="separate"/>
        </w:r>
        <w:r w:rsidR="0097105C">
          <w:rPr>
            <w:webHidden/>
          </w:rPr>
          <w:t>50</w:t>
        </w:r>
        <w:r w:rsidR="0097105C">
          <w:rPr>
            <w:webHidden/>
          </w:rPr>
          <w:fldChar w:fldCharType="end"/>
        </w:r>
      </w:hyperlink>
    </w:p>
    <w:p w14:paraId="476BA7EE" w14:textId="1113E07E"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2" w:history="1">
        <w:r w:rsidR="0097105C" w:rsidRPr="004C7279">
          <w:rPr>
            <w:rStyle w:val="Hyperlink"/>
          </w:rPr>
          <w:t>C.1.1.</w:t>
        </w:r>
        <w:r w:rsidR="0097105C">
          <w:rPr>
            <w:rFonts w:asciiTheme="minorHAnsi" w:eastAsiaTheme="minorEastAsia" w:hAnsiTheme="minorHAnsi" w:cstheme="minorBidi"/>
            <w:kern w:val="2"/>
            <w:szCs w:val="24"/>
            <w14:ligatures w14:val="standardContextual"/>
          </w:rPr>
          <w:tab/>
        </w:r>
        <w:r w:rsidR="0097105C" w:rsidRPr="004C7279">
          <w:rPr>
            <w:rStyle w:val="Hyperlink"/>
          </w:rPr>
          <w:t>Binary Model File</w:t>
        </w:r>
        <w:r w:rsidR="0097105C">
          <w:rPr>
            <w:webHidden/>
          </w:rPr>
          <w:tab/>
        </w:r>
        <w:r w:rsidR="0097105C">
          <w:rPr>
            <w:webHidden/>
          </w:rPr>
          <w:fldChar w:fldCharType="begin"/>
        </w:r>
        <w:r w:rsidR="0097105C">
          <w:rPr>
            <w:webHidden/>
          </w:rPr>
          <w:instrText xml:space="preserve"> PAGEREF _Toc135830202 \h </w:instrText>
        </w:r>
        <w:r w:rsidR="0097105C">
          <w:rPr>
            <w:webHidden/>
          </w:rPr>
        </w:r>
        <w:r w:rsidR="0097105C">
          <w:rPr>
            <w:webHidden/>
          </w:rPr>
          <w:fldChar w:fldCharType="separate"/>
        </w:r>
        <w:r w:rsidR="0097105C">
          <w:rPr>
            <w:webHidden/>
          </w:rPr>
          <w:t>50</w:t>
        </w:r>
        <w:r w:rsidR="0097105C">
          <w:rPr>
            <w:webHidden/>
          </w:rPr>
          <w:fldChar w:fldCharType="end"/>
        </w:r>
      </w:hyperlink>
    </w:p>
    <w:p w14:paraId="081632FA" w14:textId="194A99BF"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3" w:history="1">
        <w:r w:rsidR="0097105C" w:rsidRPr="004C7279">
          <w:rPr>
            <w:rStyle w:val="Hyperlink"/>
          </w:rPr>
          <w:t>C.1.2.</w:t>
        </w:r>
        <w:r w:rsidR="0097105C">
          <w:rPr>
            <w:rFonts w:asciiTheme="minorHAnsi" w:eastAsiaTheme="minorEastAsia" w:hAnsiTheme="minorHAnsi" w:cstheme="minorBidi"/>
            <w:kern w:val="2"/>
            <w:szCs w:val="24"/>
            <w14:ligatures w14:val="standardContextual"/>
          </w:rPr>
          <w:tab/>
        </w:r>
        <w:r w:rsidR="0097105C" w:rsidRPr="004C7279">
          <w:rPr>
            <w:rStyle w:val="Hyperlink"/>
          </w:rPr>
          <w:t>Binary Profile Objects</w:t>
        </w:r>
        <w:r w:rsidR="0097105C">
          <w:rPr>
            <w:webHidden/>
          </w:rPr>
          <w:tab/>
        </w:r>
        <w:r w:rsidR="0097105C">
          <w:rPr>
            <w:webHidden/>
          </w:rPr>
          <w:fldChar w:fldCharType="begin"/>
        </w:r>
        <w:r w:rsidR="0097105C">
          <w:rPr>
            <w:webHidden/>
          </w:rPr>
          <w:instrText xml:space="preserve"> PAGEREF _Toc135830203 \h </w:instrText>
        </w:r>
        <w:r w:rsidR="0097105C">
          <w:rPr>
            <w:webHidden/>
          </w:rPr>
        </w:r>
        <w:r w:rsidR="0097105C">
          <w:rPr>
            <w:webHidden/>
          </w:rPr>
          <w:fldChar w:fldCharType="separate"/>
        </w:r>
        <w:r w:rsidR="0097105C">
          <w:rPr>
            <w:webHidden/>
          </w:rPr>
          <w:t>52</w:t>
        </w:r>
        <w:r w:rsidR="0097105C">
          <w:rPr>
            <w:webHidden/>
          </w:rPr>
          <w:fldChar w:fldCharType="end"/>
        </w:r>
      </w:hyperlink>
    </w:p>
    <w:p w14:paraId="56AE484E" w14:textId="1EB94965"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4" w:history="1">
        <w:r w:rsidR="0097105C" w:rsidRPr="004C7279">
          <w:rPr>
            <w:rStyle w:val="Hyperlink"/>
          </w:rPr>
          <w:t>C.1.3.</w:t>
        </w:r>
        <w:r w:rsidR="0097105C">
          <w:rPr>
            <w:rFonts w:asciiTheme="minorHAnsi" w:eastAsiaTheme="minorEastAsia" w:hAnsiTheme="minorHAnsi" w:cstheme="minorBidi"/>
            <w:kern w:val="2"/>
            <w:szCs w:val="24"/>
            <w14:ligatures w14:val="standardContextual"/>
          </w:rPr>
          <w:tab/>
        </w:r>
        <w:r w:rsidR="0097105C" w:rsidRPr="004C7279">
          <w:rPr>
            <w:rStyle w:val="Hyperlink"/>
          </w:rPr>
          <w:t>Binary Data Objects</w:t>
        </w:r>
        <w:r w:rsidR="0097105C">
          <w:rPr>
            <w:webHidden/>
          </w:rPr>
          <w:tab/>
        </w:r>
        <w:r w:rsidR="0097105C">
          <w:rPr>
            <w:webHidden/>
          </w:rPr>
          <w:fldChar w:fldCharType="begin"/>
        </w:r>
        <w:r w:rsidR="0097105C">
          <w:rPr>
            <w:webHidden/>
          </w:rPr>
          <w:instrText xml:space="preserve"> PAGEREF _Toc135830204 \h </w:instrText>
        </w:r>
        <w:r w:rsidR="0097105C">
          <w:rPr>
            <w:webHidden/>
          </w:rPr>
        </w:r>
        <w:r w:rsidR="0097105C">
          <w:rPr>
            <w:webHidden/>
          </w:rPr>
          <w:fldChar w:fldCharType="separate"/>
        </w:r>
        <w:r w:rsidR="0097105C">
          <w:rPr>
            <w:webHidden/>
          </w:rPr>
          <w:t>53</w:t>
        </w:r>
        <w:r w:rsidR="0097105C">
          <w:rPr>
            <w:webHidden/>
          </w:rPr>
          <w:fldChar w:fldCharType="end"/>
        </w:r>
      </w:hyperlink>
    </w:p>
    <w:p w14:paraId="7718CDF8" w14:textId="42B62E97"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5" w:history="1">
        <w:r w:rsidR="0097105C" w:rsidRPr="004C7279">
          <w:rPr>
            <w:rStyle w:val="Hyperlink"/>
          </w:rPr>
          <w:t>C.1.4.</w:t>
        </w:r>
        <w:r w:rsidR="0097105C">
          <w:rPr>
            <w:rFonts w:asciiTheme="minorHAnsi" w:eastAsiaTheme="minorEastAsia" w:hAnsiTheme="minorHAnsi" w:cstheme="minorBidi"/>
            <w:kern w:val="2"/>
            <w:szCs w:val="24"/>
            <w14:ligatures w14:val="standardContextual"/>
          </w:rPr>
          <w:tab/>
        </w:r>
        <w:r w:rsidR="0097105C" w:rsidRPr="004C7279">
          <w:rPr>
            <w:rStyle w:val="Hyperlink"/>
          </w:rPr>
          <w:t>Binary Grid Files</w:t>
        </w:r>
        <w:r w:rsidR="0097105C">
          <w:rPr>
            <w:webHidden/>
          </w:rPr>
          <w:tab/>
        </w:r>
        <w:r w:rsidR="0097105C">
          <w:rPr>
            <w:webHidden/>
          </w:rPr>
          <w:fldChar w:fldCharType="begin"/>
        </w:r>
        <w:r w:rsidR="0097105C">
          <w:rPr>
            <w:webHidden/>
          </w:rPr>
          <w:instrText xml:space="preserve"> PAGEREF _Toc135830205 \h </w:instrText>
        </w:r>
        <w:r w:rsidR="0097105C">
          <w:rPr>
            <w:webHidden/>
          </w:rPr>
        </w:r>
        <w:r w:rsidR="0097105C">
          <w:rPr>
            <w:webHidden/>
          </w:rPr>
          <w:fldChar w:fldCharType="separate"/>
        </w:r>
        <w:r w:rsidR="0097105C">
          <w:rPr>
            <w:webHidden/>
          </w:rPr>
          <w:t>53</w:t>
        </w:r>
        <w:r w:rsidR="0097105C">
          <w:rPr>
            <w:webHidden/>
          </w:rPr>
          <w:fldChar w:fldCharType="end"/>
        </w:r>
      </w:hyperlink>
    </w:p>
    <w:p w14:paraId="0DA2AA0B" w14:textId="2F5F6F22" w:rsidR="0097105C" w:rsidRDefault="00000000">
      <w:pPr>
        <w:pStyle w:val="TOC2"/>
        <w:rPr>
          <w:rFonts w:asciiTheme="minorHAnsi" w:eastAsiaTheme="minorEastAsia" w:hAnsiTheme="minorHAnsi" w:cstheme="minorBidi"/>
          <w:kern w:val="2"/>
          <w:szCs w:val="24"/>
          <w14:ligatures w14:val="standardContextual"/>
        </w:rPr>
      </w:pPr>
      <w:hyperlink w:anchor="_Toc135830206" w:history="1">
        <w:r w:rsidR="0097105C" w:rsidRPr="004C7279">
          <w:rPr>
            <w:rStyle w:val="Hyperlink"/>
          </w:rPr>
          <w:t>C.2.</w:t>
        </w:r>
        <w:r w:rsidR="0097105C">
          <w:rPr>
            <w:rFonts w:asciiTheme="minorHAnsi" w:eastAsiaTheme="minorEastAsia" w:hAnsiTheme="minorHAnsi" w:cstheme="minorBidi"/>
            <w:kern w:val="2"/>
            <w:szCs w:val="24"/>
            <w14:ligatures w14:val="standardContextual"/>
          </w:rPr>
          <w:tab/>
        </w:r>
        <w:r w:rsidR="0097105C" w:rsidRPr="004C7279">
          <w:rPr>
            <w:rStyle w:val="Hyperlink"/>
          </w:rPr>
          <w:t>ASCII Format</w:t>
        </w:r>
        <w:r w:rsidR="0097105C">
          <w:rPr>
            <w:webHidden/>
          </w:rPr>
          <w:tab/>
        </w:r>
        <w:r w:rsidR="0097105C">
          <w:rPr>
            <w:webHidden/>
          </w:rPr>
          <w:fldChar w:fldCharType="begin"/>
        </w:r>
        <w:r w:rsidR="0097105C">
          <w:rPr>
            <w:webHidden/>
          </w:rPr>
          <w:instrText xml:space="preserve"> PAGEREF _Toc135830206 \h </w:instrText>
        </w:r>
        <w:r w:rsidR="0097105C">
          <w:rPr>
            <w:webHidden/>
          </w:rPr>
        </w:r>
        <w:r w:rsidR="0097105C">
          <w:rPr>
            <w:webHidden/>
          </w:rPr>
          <w:fldChar w:fldCharType="separate"/>
        </w:r>
        <w:r w:rsidR="0097105C">
          <w:rPr>
            <w:webHidden/>
          </w:rPr>
          <w:t>55</w:t>
        </w:r>
        <w:r w:rsidR="0097105C">
          <w:rPr>
            <w:webHidden/>
          </w:rPr>
          <w:fldChar w:fldCharType="end"/>
        </w:r>
      </w:hyperlink>
    </w:p>
    <w:p w14:paraId="346220B8" w14:textId="0C8488B2"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7" w:history="1">
        <w:r w:rsidR="0097105C" w:rsidRPr="004C7279">
          <w:rPr>
            <w:rStyle w:val="Hyperlink"/>
          </w:rPr>
          <w:t>C.2.1.</w:t>
        </w:r>
        <w:r w:rsidR="0097105C">
          <w:rPr>
            <w:rFonts w:asciiTheme="minorHAnsi" w:eastAsiaTheme="minorEastAsia" w:hAnsiTheme="minorHAnsi" w:cstheme="minorBidi"/>
            <w:kern w:val="2"/>
            <w:szCs w:val="24"/>
            <w14:ligatures w14:val="standardContextual"/>
          </w:rPr>
          <w:tab/>
        </w:r>
        <w:r w:rsidR="0097105C" w:rsidRPr="004C7279">
          <w:rPr>
            <w:rStyle w:val="Hyperlink"/>
          </w:rPr>
          <w:t>ASCII Model Files</w:t>
        </w:r>
        <w:r w:rsidR="0097105C">
          <w:rPr>
            <w:webHidden/>
          </w:rPr>
          <w:tab/>
        </w:r>
        <w:r w:rsidR="0097105C">
          <w:rPr>
            <w:webHidden/>
          </w:rPr>
          <w:fldChar w:fldCharType="begin"/>
        </w:r>
        <w:r w:rsidR="0097105C">
          <w:rPr>
            <w:webHidden/>
          </w:rPr>
          <w:instrText xml:space="preserve"> PAGEREF _Toc135830207 \h </w:instrText>
        </w:r>
        <w:r w:rsidR="0097105C">
          <w:rPr>
            <w:webHidden/>
          </w:rPr>
        </w:r>
        <w:r w:rsidR="0097105C">
          <w:rPr>
            <w:webHidden/>
          </w:rPr>
          <w:fldChar w:fldCharType="separate"/>
        </w:r>
        <w:r w:rsidR="0097105C">
          <w:rPr>
            <w:webHidden/>
          </w:rPr>
          <w:t>55</w:t>
        </w:r>
        <w:r w:rsidR="0097105C">
          <w:rPr>
            <w:webHidden/>
          </w:rPr>
          <w:fldChar w:fldCharType="end"/>
        </w:r>
      </w:hyperlink>
    </w:p>
    <w:p w14:paraId="338DF994" w14:textId="310A90CF"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8" w:history="1">
        <w:r w:rsidR="0097105C" w:rsidRPr="004C7279">
          <w:rPr>
            <w:rStyle w:val="Hyperlink"/>
          </w:rPr>
          <w:t>C.2.2.</w:t>
        </w:r>
        <w:r w:rsidR="0097105C">
          <w:rPr>
            <w:rFonts w:asciiTheme="minorHAnsi" w:eastAsiaTheme="minorEastAsia" w:hAnsiTheme="minorHAnsi" w:cstheme="minorBidi"/>
            <w:kern w:val="2"/>
            <w:szCs w:val="24"/>
            <w14:ligatures w14:val="standardContextual"/>
          </w:rPr>
          <w:tab/>
        </w:r>
        <w:r w:rsidR="0097105C" w:rsidRPr="004C7279">
          <w:rPr>
            <w:rStyle w:val="Hyperlink"/>
          </w:rPr>
          <w:t>ASCII Profile Objects</w:t>
        </w:r>
        <w:r w:rsidR="0097105C">
          <w:rPr>
            <w:webHidden/>
          </w:rPr>
          <w:tab/>
        </w:r>
        <w:r w:rsidR="0097105C">
          <w:rPr>
            <w:webHidden/>
          </w:rPr>
          <w:fldChar w:fldCharType="begin"/>
        </w:r>
        <w:r w:rsidR="0097105C">
          <w:rPr>
            <w:webHidden/>
          </w:rPr>
          <w:instrText xml:space="preserve"> PAGEREF _Toc135830208 \h </w:instrText>
        </w:r>
        <w:r w:rsidR="0097105C">
          <w:rPr>
            <w:webHidden/>
          </w:rPr>
        </w:r>
        <w:r w:rsidR="0097105C">
          <w:rPr>
            <w:webHidden/>
          </w:rPr>
          <w:fldChar w:fldCharType="separate"/>
        </w:r>
        <w:r w:rsidR="0097105C">
          <w:rPr>
            <w:webHidden/>
          </w:rPr>
          <w:t>57</w:t>
        </w:r>
        <w:r w:rsidR="0097105C">
          <w:rPr>
            <w:webHidden/>
          </w:rPr>
          <w:fldChar w:fldCharType="end"/>
        </w:r>
      </w:hyperlink>
    </w:p>
    <w:p w14:paraId="68AC6839" w14:textId="1D65032E"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09" w:history="1">
        <w:r w:rsidR="0097105C" w:rsidRPr="004C7279">
          <w:rPr>
            <w:rStyle w:val="Hyperlink"/>
          </w:rPr>
          <w:t>C.2.3.</w:t>
        </w:r>
        <w:r w:rsidR="0097105C">
          <w:rPr>
            <w:rFonts w:asciiTheme="minorHAnsi" w:eastAsiaTheme="minorEastAsia" w:hAnsiTheme="minorHAnsi" w:cstheme="minorBidi"/>
            <w:kern w:val="2"/>
            <w:szCs w:val="24"/>
            <w14:ligatures w14:val="standardContextual"/>
          </w:rPr>
          <w:tab/>
        </w:r>
        <w:r w:rsidR="0097105C" w:rsidRPr="004C7279">
          <w:rPr>
            <w:rStyle w:val="Hyperlink"/>
          </w:rPr>
          <w:t>ASCII Data Objects</w:t>
        </w:r>
        <w:r w:rsidR="0097105C">
          <w:rPr>
            <w:webHidden/>
          </w:rPr>
          <w:tab/>
        </w:r>
        <w:r w:rsidR="0097105C">
          <w:rPr>
            <w:webHidden/>
          </w:rPr>
          <w:fldChar w:fldCharType="begin"/>
        </w:r>
        <w:r w:rsidR="0097105C">
          <w:rPr>
            <w:webHidden/>
          </w:rPr>
          <w:instrText xml:space="preserve"> PAGEREF _Toc135830209 \h </w:instrText>
        </w:r>
        <w:r w:rsidR="0097105C">
          <w:rPr>
            <w:webHidden/>
          </w:rPr>
        </w:r>
        <w:r w:rsidR="0097105C">
          <w:rPr>
            <w:webHidden/>
          </w:rPr>
          <w:fldChar w:fldCharType="separate"/>
        </w:r>
        <w:r w:rsidR="0097105C">
          <w:rPr>
            <w:webHidden/>
          </w:rPr>
          <w:t>58</w:t>
        </w:r>
        <w:r w:rsidR="0097105C">
          <w:rPr>
            <w:webHidden/>
          </w:rPr>
          <w:fldChar w:fldCharType="end"/>
        </w:r>
      </w:hyperlink>
    </w:p>
    <w:p w14:paraId="39273B28" w14:textId="4A236EBE" w:rsidR="0097105C" w:rsidRDefault="00000000" w:rsidP="00462452">
      <w:pPr>
        <w:pStyle w:val="TOC3"/>
        <w:rPr>
          <w:rFonts w:asciiTheme="minorHAnsi" w:eastAsiaTheme="minorEastAsia" w:hAnsiTheme="minorHAnsi" w:cstheme="minorBidi"/>
          <w:kern w:val="2"/>
          <w:szCs w:val="24"/>
          <w14:ligatures w14:val="standardContextual"/>
        </w:rPr>
      </w:pPr>
      <w:hyperlink w:anchor="_Toc135830210" w:history="1">
        <w:r w:rsidR="0097105C" w:rsidRPr="004C7279">
          <w:rPr>
            <w:rStyle w:val="Hyperlink"/>
          </w:rPr>
          <w:t>C.2.4.</w:t>
        </w:r>
        <w:r w:rsidR="0097105C">
          <w:rPr>
            <w:rFonts w:asciiTheme="minorHAnsi" w:eastAsiaTheme="minorEastAsia" w:hAnsiTheme="minorHAnsi" w:cstheme="minorBidi"/>
            <w:kern w:val="2"/>
            <w:szCs w:val="24"/>
            <w14:ligatures w14:val="standardContextual"/>
          </w:rPr>
          <w:tab/>
        </w:r>
        <w:r w:rsidR="0097105C" w:rsidRPr="004C7279">
          <w:rPr>
            <w:rStyle w:val="Hyperlink"/>
          </w:rPr>
          <w:t>ASCII Grid Files</w:t>
        </w:r>
        <w:r w:rsidR="0097105C">
          <w:rPr>
            <w:webHidden/>
          </w:rPr>
          <w:tab/>
        </w:r>
        <w:r w:rsidR="0097105C">
          <w:rPr>
            <w:webHidden/>
          </w:rPr>
          <w:fldChar w:fldCharType="begin"/>
        </w:r>
        <w:r w:rsidR="0097105C">
          <w:rPr>
            <w:webHidden/>
          </w:rPr>
          <w:instrText xml:space="preserve"> PAGEREF _Toc135830210 \h </w:instrText>
        </w:r>
        <w:r w:rsidR="0097105C">
          <w:rPr>
            <w:webHidden/>
          </w:rPr>
        </w:r>
        <w:r w:rsidR="0097105C">
          <w:rPr>
            <w:webHidden/>
          </w:rPr>
          <w:fldChar w:fldCharType="separate"/>
        </w:r>
        <w:r w:rsidR="0097105C">
          <w:rPr>
            <w:webHidden/>
          </w:rPr>
          <w:t>58</w:t>
        </w:r>
        <w:r w:rsidR="0097105C">
          <w:rPr>
            <w:webHidden/>
          </w:rPr>
          <w:fldChar w:fldCharType="end"/>
        </w:r>
      </w:hyperlink>
    </w:p>
    <w:p w14:paraId="42BA1324" w14:textId="2A5FF903" w:rsidR="00CA6DCE" w:rsidRPr="004234D4" w:rsidRDefault="00011527" w:rsidP="00EE142C">
      <w:pPr>
        <w:pStyle w:val="SANDFiguresTables"/>
      </w:pPr>
      <w:r w:rsidRPr="004234D4">
        <w:rPr>
          <w:rFonts w:ascii="Garamond" w:hAnsi="Garamond"/>
          <w:noProof/>
        </w:rPr>
        <w:fldChar w:fldCharType="end"/>
      </w:r>
      <w:r w:rsidR="00CA6DCE" w:rsidRPr="004234D4">
        <w:t>List of Figures</w:t>
      </w:r>
    </w:p>
    <w:p w14:paraId="5C1D90F7" w14:textId="38F27267" w:rsidR="0097105C" w:rsidRDefault="00EE142C">
      <w:pPr>
        <w:pStyle w:val="TableofFigures"/>
        <w:rPr>
          <w:rFonts w:asciiTheme="minorHAnsi" w:eastAsiaTheme="minorEastAsia" w:hAnsiTheme="minorHAnsi" w:cstheme="minorBidi"/>
          <w:noProof/>
          <w:kern w:val="2"/>
          <w14:ligatures w14:val="standardContextual"/>
        </w:rPr>
      </w:pPr>
      <w:r w:rsidRPr="004234D4">
        <w:rPr>
          <w:b/>
          <w:bCs/>
        </w:rPr>
        <w:fldChar w:fldCharType="begin"/>
      </w:r>
      <w:r w:rsidRPr="004234D4">
        <w:rPr>
          <w:b/>
          <w:bCs/>
        </w:rPr>
        <w:instrText xml:space="preserve"> TOC \h \z \c "Figure" </w:instrText>
      </w:r>
      <w:r w:rsidRPr="004234D4">
        <w:rPr>
          <w:b/>
          <w:bCs/>
        </w:rPr>
        <w:fldChar w:fldCharType="separate"/>
      </w:r>
      <w:hyperlink w:anchor="_Toc135830211" w:history="1">
        <w:r w:rsidR="0097105C" w:rsidRPr="00DD45EF">
          <w:rPr>
            <w:rStyle w:val="Hyperlink"/>
            <w:bCs/>
            <w:noProof/>
          </w:rPr>
          <w:t>Figure 3</w:t>
        </w:r>
        <w:r w:rsidR="0097105C" w:rsidRPr="00DD45EF">
          <w:rPr>
            <w:rStyle w:val="Hyperlink"/>
            <w:bCs/>
            <w:noProof/>
          </w:rPr>
          <w:noBreakHyphen/>
          <w:t>1. Comparison of a regular latitude longitude grid and a uniform triangular tessellation. In both grids the edge lengths are approximately 4°.</w:t>
        </w:r>
        <w:r w:rsidR="0097105C">
          <w:rPr>
            <w:noProof/>
            <w:webHidden/>
          </w:rPr>
          <w:tab/>
        </w:r>
        <w:r w:rsidR="0097105C">
          <w:rPr>
            <w:noProof/>
            <w:webHidden/>
          </w:rPr>
          <w:fldChar w:fldCharType="begin"/>
        </w:r>
        <w:r w:rsidR="0097105C">
          <w:rPr>
            <w:noProof/>
            <w:webHidden/>
          </w:rPr>
          <w:instrText xml:space="preserve"> PAGEREF _Toc135830211 \h </w:instrText>
        </w:r>
        <w:r w:rsidR="0097105C">
          <w:rPr>
            <w:noProof/>
            <w:webHidden/>
          </w:rPr>
        </w:r>
        <w:r w:rsidR="0097105C">
          <w:rPr>
            <w:noProof/>
            <w:webHidden/>
          </w:rPr>
          <w:fldChar w:fldCharType="separate"/>
        </w:r>
        <w:r w:rsidR="0097105C">
          <w:rPr>
            <w:noProof/>
            <w:webHidden/>
          </w:rPr>
          <w:t>15</w:t>
        </w:r>
        <w:r w:rsidR="0097105C">
          <w:rPr>
            <w:noProof/>
            <w:webHidden/>
          </w:rPr>
          <w:fldChar w:fldCharType="end"/>
        </w:r>
      </w:hyperlink>
    </w:p>
    <w:p w14:paraId="754F379B" w14:textId="5D706F95" w:rsidR="0097105C" w:rsidRDefault="00000000">
      <w:pPr>
        <w:pStyle w:val="TableofFigures"/>
        <w:rPr>
          <w:rFonts w:asciiTheme="minorHAnsi" w:eastAsiaTheme="minorEastAsia" w:hAnsiTheme="minorHAnsi" w:cstheme="minorBidi"/>
          <w:noProof/>
          <w:kern w:val="2"/>
          <w14:ligatures w14:val="standardContextual"/>
        </w:rPr>
      </w:pPr>
      <w:hyperlink w:anchor="_Toc135830212" w:history="1">
        <w:r w:rsidR="0097105C" w:rsidRPr="00DD45EF">
          <w:rPr>
            <w:rStyle w:val="Hyperlink"/>
            <w:bCs/>
            <w:noProof/>
          </w:rPr>
          <w:t>Figure 3</w:t>
        </w:r>
        <w:r w:rsidR="0097105C" w:rsidRPr="00DD45EF">
          <w:rPr>
            <w:rStyle w:val="Hyperlink"/>
            <w:bCs/>
            <w:noProof/>
          </w:rPr>
          <w:noBreakHyphen/>
          <w:t>2. A slice through a portion of a global 3D P velocity model. The model consists of a number of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 mantle.</w:t>
        </w:r>
        <w:r w:rsidR="0097105C">
          <w:rPr>
            <w:noProof/>
            <w:webHidden/>
          </w:rPr>
          <w:tab/>
        </w:r>
        <w:r w:rsidR="0097105C">
          <w:rPr>
            <w:noProof/>
            <w:webHidden/>
          </w:rPr>
          <w:fldChar w:fldCharType="begin"/>
        </w:r>
        <w:r w:rsidR="0097105C">
          <w:rPr>
            <w:noProof/>
            <w:webHidden/>
          </w:rPr>
          <w:instrText xml:space="preserve"> PAGEREF _Toc135830212 \h </w:instrText>
        </w:r>
        <w:r w:rsidR="0097105C">
          <w:rPr>
            <w:noProof/>
            <w:webHidden/>
          </w:rPr>
        </w:r>
        <w:r w:rsidR="0097105C">
          <w:rPr>
            <w:noProof/>
            <w:webHidden/>
          </w:rPr>
          <w:fldChar w:fldCharType="separate"/>
        </w:r>
        <w:r w:rsidR="0097105C">
          <w:rPr>
            <w:noProof/>
            <w:webHidden/>
          </w:rPr>
          <w:t>16</w:t>
        </w:r>
        <w:r w:rsidR="0097105C">
          <w:rPr>
            <w:noProof/>
            <w:webHidden/>
          </w:rPr>
          <w:fldChar w:fldCharType="end"/>
        </w:r>
      </w:hyperlink>
    </w:p>
    <w:p w14:paraId="7B153A61" w14:textId="57E7A403" w:rsidR="0097105C" w:rsidRDefault="00000000">
      <w:pPr>
        <w:pStyle w:val="TableofFigures"/>
        <w:rPr>
          <w:rFonts w:asciiTheme="minorHAnsi" w:eastAsiaTheme="minorEastAsia" w:hAnsiTheme="minorHAnsi" w:cstheme="minorBidi"/>
          <w:noProof/>
          <w:kern w:val="2"/>
          <w14:ligatures w14:val="standardContextual"/>
        </w:rPr>
      </w:pPr>
      <w:hyperlink w:anchor="_Toc135830213" w:history="1">
        <w:r w:rsidR="0097105C" w:rsidRPr="00DD45EF">
          <w:rPr>
            <w:rStyle w:val="Hyperlink"/>
            <w:bCs/>
            <w:noProof/>
          </w:rPr>
          <w:t>Figure 3</w:t>
        </w:r>
        <w:r w:rsidR="0097105C" w:rsidRPr="00DD45EF">
          <w:rPr>
            <w:rStyle w:val="Hyperlink"/>
            <w:bCs/>
            <w:noProof/>
          </w:rPr>
          <w:noBreakHyphen/>
          <w:t>3. Construction of a multi-level tessellation by iterative subdivision of triangles. Each image represents one level and together the levels comprise a single multi-level tessellation.</w:t>
        </w:r>
        <w:r w:rsidR="0097105C">
          <w:rPr>
            <w:noProof/>
            <w:webHidden/>
          </w:rPr>
          <w:tab/>
        </w:r>
        <w:r w:rsidR="0097105C">
          <w:rPr>
            <w:noProof/>
            <w:webHidden/>
          </w:rPr>
          <w:fldChar w:fldCharType="begin"/>
        </w:r>
        <w:r w:rsidR="0097105C">
          <w:rPr>
            <w:noProof/>
            <w:webHidden/>
          </w:rPr>
          <w:instrText xml:space="preserve"> PAGEREF _Toc135830213 \h </w:instrText>
        </w:r>
        <w:r w:rsidR="0097105C">
          <w:rPr>
            <w:noProof/>
            <w:webHidden/>
          </w:rPr>
        </w:r>
        <w:r w:rsidR="0097105C">
          <w:rPr>
            <w:noProof/>
            <w:webHidden/>
          </w:rPr>
          <w:fldChar w:fldCharType="separate"/>
        </w:r>
        <w:r w:rsidR="0097105C">
          <w:rPr>
            <w:noProof/>
            <w:webHidden/>
          </w:rPr>
          <w:t>17</w:t>
        </w:r>
        <w:r w:rsidR="0097105C">
          <w:rPr>
            <w:noProof/>
            <w:webHidden/>
          </w:rPr>
          <w:fldChar w:fldCharType="end"/>
        </w:r>
      </w:hyperlink>
    </w:p>
    <w:p w14:paraId="786D8BDA" w14:textId="0F0516CF" w:rsidR="0097105C" w:rsidRDefault="00000000">
      <w:pPr>
        <w:pStyle w:val="TableofFigures"/>
        <w:rPr>
          <w:rFonts w:asciiTheme="minorHAnsi" w:eastAsiaTheme="minorEastAsia" w:hAnsiTheme="minorHAnsi" w:cstheme="minorBidi"/>
          <w:noProof/>
          <w:kern w:val="2"/>
          <w14:ligatures w14:val="standardContextual"/>
        </w:rPr>
      </w:pPr>
      <w:hyperlink w:anchor="_Toc135830214" w:history="1">
        <w:r w:rsidR="0097105C" w:rsidRPr="00DD45EF">
          <w:rPr>
            <w:rStyle w:val="Hyperlink"/>
            <w:bCs/>
            <w:noProof/>
          </w:rPr>
          <w:t>Figure 5</w:t>
        </w:r>
        <w:r w:rsidR="0097105C" w:rsidRPr="00DD45EF">
          <w:rPr>
            <w:rStyle w:val="Hyperlink"/>
            <w:bCs/>
            <w:noProof/>
          </w:rPr>
          <w:noBreakHyphen/>
          <w:t>1. Three multi-level tessellations generated by example 1. The tessellations have triangle sizes of approximately 32°, 16°, and 4°. Each image shows only the top level of the corresponding multi-level tessellation. These multi-level tessellations are all components of a single GeoTessGrid object, stored in a single GeoTessGrid output file. The continental outlines are for illustrative purposes only and are not part of the GeoTessGrid object.</w:t>
        </w:r>
        <w:r w:rsidR="0097105C">
          <w:rPr>
            <w:noProof/>
            <w:webHidden/>
          </w:rPr>
          <w:tab/>
        </w:r>
        <w:r w:rsidR="0097105C">
          <w:rPr>
            <w:noProof/>
            <w:webHidden/>
          </w:rPr>
          <w:fldChar w:fldCharType="begin"/>
        </w:r>
        <w:r w:rsidR="0097105C">
          <w:rPr>
            <w:noProof/>
            <w:webHidden/>
          </w:rPr>
          <w:instrText xml:space="preserve"> PAGEREF _Toc135830214 \h </w:instrText>
        </w:r>
        <w:r w:rsidR="0097105C">
          <w:rPr>
            <w:noProof/>
            <w:webHidden/>
          </w:rPr>
        </w:r>
        <w:r w:rsidR="0097105C">
          <w:rPr>
            <w:noProof/>
            <w:webHidden/>
          </w:rPr>
          <w:fldChar w:fldCharType="separate"/>
        </w:r>
        <w:r w:rsidR="0097105C">
          <w:rPr>
            <w:noProof/>
            <w:webHidden/>
          </w:rPr>
          <w:t>34</w:t>
        </w:r>
        <w:r w:rsidR="0097105C">
          <w:rPr>
            <w:noProof/>
            <w:webHidden/>
          </w:rPr>
          <w:fldChar w:fldCharType="end"/>
        </w:r>
      </w:hyperlink>
    </w:p>
    <w:p w14:paraId="1D9B2AB3" w14:textId="0EA3636A" w:rsidR="0097105C" w:rsidRDefault="00000000">
      <w:pPr>
        <w:pStyle w:val="TableofFigures"/>
        <w:rPr>
          <w:rFonts w:asciiTheme="minorHAnsi" w:eastAsiaTheme="minorEastAsia" w:hAnsiTheme="minorHAnsi" w:cstheme="minorBidi"/>
          <w:noProof/>
          <w:kern w:val="2"/>
          <w14:ligatures w14:val="standardContextual"/>
        </w:rPr>
      </w:pPr>
      <w:hyperlink w:anchor="_Toc135830215" w:history="1">
        <w:r w:rsidR="0097105C" w:rsidRPr="00DD45EF">
          <w:rPr>
            <w:rStyle w:val="Hyperlink"/>
            <w:bCs/>
            <w:noProof/>
          </w:rPr>
          <w:t>Figure 5</w:t>
        </w:r>
        <w:r w:rsidR="0097105C" w:rsidRPr="00DD45EF">
          <w:rPr>
            <w:rStyle w:val="Hyperlink"/>
            <w:bCs/>
            <w:noProof/>
          </w:rPr>
          <w:noBreakHyphen/>
          <w:t>2. Top level of the multi-level tessellation generated by example 2. Most of the triangles shown have edge lengths of approximately 8° but triangles near the refinement point are as small as ⅛°.</w:t>
        </w:r>
        <w:r w:rsidR="0097105C">
          <w:rPr>
            <w:noProof/>
            <w:webHidden/>
          </w:rPr>
          <w:tab/>
        </w:r>
        <w:r w:rsidR="0097105C">
          <w:rPr>
            <w:noProof/>
            <w:webHidden/>
          </w:rPr>
          <w:fldChar w:fldCharType="begin"/>
        </w:r>
        <w:r w:rsidR="0097105C">
          <w:rPr>
            <w:noProof/>
            <w:webHidden/>
          </w:rPr>
          <w:instrText xml:space="preserve"> PAGEREF _Toc135830215 \h </w:instrText>
        </w:r>
        <w:r w:rsidR="0097105C">
          <w:rPr>
            <w:noProof/>
            <w:webHidden/>
          </w:rPr>
        </w:r>
        <w:r w:rsidR="0097105C">
          <w:rPr>
            <w:noProof/>
            <w:webHidden/>
          </w:rPr>
          <w:fldChar w:fldCharType="separate"/>
        </w:r>
        <w:r w:rsidR="0097105C">
          <w:rPr>
            <w:noProof/>
            <w:webHidden/>
          </w:rPr>
          <w:t>36</w:t>
        </w:r>
        <w:r w:rsidR="0097105C">
          <w:rPr>
            <w:noProof/>
            <w:webHidden/>
          </w:rPr>
          <w:fldChar w:fldCharType="end"/>
        </w:r>
      </w:hyperlink>
    </w:p>
    <w:p w14:paraId="64C1DC48" w14:textId="675A6FFB" w:rsidR="0097105C" w:rsidRDefault="00000000">
      <w:pPr>
        <w:pStyle w:val="TableofFigures"/>
        <w:rPr>
          <w:rFonts w:asciiTheme="minorHAnsi" w:eastAsiaTheme="minorEastAsia" w:hAnsiTheme="minorHAnsi" w:cstheme="minorBidi"/>
          <w:noProof/>
          <w:kern w:val="2"/>
          <w14:ligatures w14:val="standardContextual"/>
        </w:rPr>
      </w:pPr>
      <w:hyperlink w:anchor="_Toc135830216" w:history="1">
        <w:r w:rsidR="0097105C" w:rsidRPr="00DD45EF">
          <w:rPr>
            <w:rStyle w:val="Hyperlink"/>
            <w:bCs/>
            <w:noProof/>
          </w:rPr>
          <w:t>Figure 5</w:t>
        </w:r>
        <w:r w:rsidR="0097105C" w:rsidRPr="00DD45EF">
          <w:rPr>
            <w:rStyle w:val="Hyperlink"/>
            <w:bCs/>
            <w:noProof/>
          </w:rPr>
          <w:noBreakHyphen/>
          <w:t>3. (left) The trace of the mid-Atlantic Ridge as viewed with Google Earth. (right) Top level of the multi-level tessellation generated by example 3. Most of the triangles shown have edge lengths of approximately 8° but triangles that span the mid-Atlantic Ridge have triangles with edge lengths about 1°.</w:t>
        </w:r>
        <w:r w:rsidR="0097105C">
          <w:rPr>
            <w:noProof/>
            <w:webHidden/>
          </w:rPr>
          <w:tab/>
        </w:r>
        <w:r w:rsidR="0097105C">
          <w:rPr>
            <w:noProof/>
            <w:webHidden/>
          </w:rPr>
          <w:fldChar w:fldCharType="begin"/>
        </w:r>
        <w:r w:rsidR="0097105C">
          <w:rPr>
            <w:noProof/>
            <w:webHidden/>
          </w:rPr>
          <w:instrText xml:space="preserve"> PAGEREF _Toc135830216 \h </w:instrText>
        </w:r>
        <w:r w:rsidR="0097105C">
          <w:rPr>
            <w:noProof/>
            <w:webHidden/>
          </w:rPr>
        </w:r>
        <w:r w:rsidR="0097105C">
          <w:rPr>
            <w:noProof/>
            <w:webHidden/>
          </w:rPr>
          <w:fldChar w:fldCharType="separate"/>
        </w:r>
        <w:r w:rsidR="0097105C">
          <w:rPr>
            <w:noProof/>
            <w:webHidden/>
          </w:rPr>
          <w:t>37</w:t>
        </w:r>
        <w:r w:rsidR="0097105C">
          <w:rPr>
            <w:noProof/>
            <w:webHidden/>
          </w:rPr>
          <w:fldChar w:fldCharType="end"/>
        </w:r>
      </w:hyperlink>
    </w:p>
    <w:p w14:paraId="7C2CAC64" w14:textId="6C77FECA" w:rsidR="0097105C" w:rsidRDefault="00000000">
      <w:pPr>
        <w:pStyle w:val="TableofFigures"/>
        <w:rPr>
          <w:rFonts w:asciiTheme="minorHAnsi" w:eastAsiaTheme="minorEastAsia" w:hAnsiTheme="minorHAnsi" w:cstheme="minorBidi"/>
          <w:noProof/>
          <w:kern w:val="2"/>
          <w14:ligatures w14:val="standardContextual"/>
        </w:rPr>
      </w:pPr>
      <w:hyperlink w:anchor="_Toc135830217" w:history="1">
        <w:r w:rsidR="0097105C" w:rsidRPr="00DD45EF">
          <w:rPr>
            <w:rStyle w:val="Hyperlink"/>
            <w:bCs/>
            <w:noProof/>
          </w:rPr>
          <w:t>Figure 5</w:t>
        </w:r>
        <w:r w:rsidR="0097105C" w:rsidRPr="00DD45EF">
          <w:rPr>
            <w:rStyle w:val="Hyperlink"/>
            <w:bCs/>
            <w:noProof/>
          </w:rPr>
          <w:noBreakHyphen/>
          <w:t>4. (left) Polygons generated and viewed with Google Earth. (right) Top level of the multi-level tessellation generated by example 4. Triangles far from the conterminous US have edge lengths of approximately 8° but triangles with at least one corner inside the polygon surrounding the US have triangles with edge lengths about 1°. Triangles with a corner in the polygon defining the state of New Mexico have edge lengths of approximately ⅛°.</w:t>
        </w:r>
        <w:r w:rsidR="0097105C">
          <w:rPr>
            <w:noProof/>
            <w:webHidden/>
          </w:rPr>
          <w:tab/>
        </w:r>
        <w:r w:rsidR="0097105C">
          <w:rPr>
            <w:noProof/>
            <w:webHidden/>
          </w:rPr>
          <w:fldChar w:fldCharType="begin"/>
        </w:r>
        <w:r w:rsidR="0097105C">
          <w:rPr>
            <w:noProof/>
            <w:webHidden/>
          </w:rPr>
          <w:instrText xml:space="preserve"> PAGEREF _Toc135830217 \h </w:instrText>
        </w:r>
        <w:r w:rsidR="0097105C">
          <w:rPr>
            <w:noProof/>
            <w:webHidden/>
          </w:rPr>
        </w:r>
        <w:r w:rsidR="0097105C">
          <w:rPr>
            <w:noProof/>
            <w:webHidden/>
          </w:rPr>
          <w:fldChar w:fldCharType="separate"/>
        </w:r>
        <w:r w:rsidR="0097105C">
          <w:rPr>
            <w:noProof/>
            <w:webHidden/>
          </w:rPr>
          <w:t>38</w:t>
        </w:r>
        <w:r w:rsidR="0097105C">
          <w:rPr>
            <w:noProof/>
            <w:webHidden/>
          </w:rPr>
          <w:fldChar w:fldCharType="end"/>
        </w:r>
      </w:hyperlink>
    </w:p>
    <w:p w14:paraId="58DE6A4B" w14:textId="5A54D87B" w:rsidR="0097105C" w:rsidRDefault="00000000">
      <w:pPr>
        <w:pStyle w:val="TableofFigures"/>
        <w:rPr>
          <w:rFonts w:asciiTheme="minorHAnsi" w:eastAsiaTheme="minorEastAsia" w:hAnsiTheme="minorHAnsi" w:cstheme="minorBidi"/>
          <w:noProof/>
          <w:kern w:val="2"/>
          <w14:ligatures w14:val="standardContextual"/>
        </w:rPr>
      </w:pPr>
      <w:hyperlink w:anchor="_Toc135830218" w:history="1">
        <w:r w:rsidR="0097105C" w:rsidRPr="00DD45EF">
          <w:rPr>
            <w:rStyle w:val="Hyperlink"/>
            <w:bCs/>
            <w:noProof/>
          </w:rPr>
          <w:t>Figure 8</w:t>
        </w:r>
        <w:r w:rsidR="0097105C" w:rsidRPr="00DD45EF">
          <w:rPr>
            <w:rStyle w:val="Hyperlink"/>
            <w:bCs/>
            <w:noProof/>
          </w:rPr>
          <w:noBreakHyphen/>
          <w:t xml:space="preserve">1. Earth centered coordinate system. </w:t>
        </w:r>
        <w:r w:rsidR="0097105C" w:rsidRPr="00DD45EF">
          <w:rPr>
            <w:rStyle w:val="Hyperlink"/>
            <w:bCs/>
            <w:i/>
            <w:noProof/>
          </w:rPr>
          <w:t>v</w:t>
        </w:r>
        <w:r w:rsidR="0097105C" w:rsidRPr="00DD45EF">
          <w:rPr>
            <w:rStyle w:val="Hyperlink"/>
            <w:bCs/>
            <w:i/>
            <w:noProof/>
            <w:vertAlign w:val="subscript"/>
          </w:rPr>
          <w:t>0</w:t>
        </w:r>
        <w:r w:rsidR="0097105C" w:rsidRPr="00DD45EF">
          <w:rPr>
            <w:rStyle w:val="Hyperlink"/>
            <w:bCs/>
            <w:noProof/>
          </w:rPr>
          <w:t xml:space="preserve"> points from the center of the Earth towards the point on the surface with latitude and longitude 0°, 0°; </w:t>
        </w:r>
        <w:r w:rsidR="0097105C" w:rsidRPr="00DD45EF">
          <w:rPr>
            <w:rStyle w:val="Hyperlink"/>
            <w:bCs/>
            <w:i/>
            <w:noProof/>
          </w:rPr>
          <w:t>v</w:t>
        </w:r>
        <w:r w:rsidR="0097105C" w:rsidRPr="00DD45EF">
          <w:rPr>
            <w:rStyle w:val="Hyperlink"/>
            <w:bCs/>
            <w:i/>
            <w:noProof/>
            <w:vertAlign w:val="subscript"/>
          </w:rPr>
          <w:t>1</w:t>
        </w:r>
        <w:r w:rsidR="0097105C" w:rsidRPr="00DD45EF">
          <w:rPr>
            <w:rStyle w:val="Hyperlink"/>
            <w:bCs/>
            <w:noProof/>
          </w:rPr>
          <w:t xml:space="preserve"> points toward latitude, longitude 0°, 90° and </w:t>
        </w:r>
        <w:r w:rsidR="0097105C" w:rsidRPr="00DD45EF">
          <w:rPr>
            <w:rStyle w:val="Hyperlink"/>
            <w:bCs/>
            <w:i/>
            <w:noProof/>
          </w:rPr>
          <w:t>v</w:t>
        </w:r>
        <w:r w:rsidR="0097105C" w:rsidRPr="00DD45EF">
          <w:rPr>
            <w:rStyle w:val="Hyperlink"/>
            <w:bCs/>
            <w:i/>
            <w:noProof/>
            <w:vertAlign w:val="subscript"/>
          </w:rPr>
          <w:t>2</w:t>
        </w:r>
        <w:r w:rsidR="0097105C" w:rsidRPr="00DD45EF">
          <w:rPr>
            <w:rStyle w:val="Hyperlink"/>
            <w:bCs/>
            <w:noProof/>
          </w:rPr>
          <w:t xml:space="preserve"> points toward the north pole.</w:t>
        </w:r>
        <w:r w:rsidR="0097105C">
          <w:rPr>
            <w:noProof/>
            <w:webHidden/>
          </w:rPr>
          <w:tab/>
        </w:r>
        <w:r w:rsidR="0097105C">
          <w:rPr>
            <w:noProof/>
            <w:webHidden/>
          </w:rPr>
          <w:fldChar w:fldCharType="begin"/>
        </w:r>
        <w:r w:rsidR="0097105C">
          <w:rPr>
            <w:noProof/>
            <w:webHidden/>
          </w:rPr>
          <w:instrText xml:space="preserve"> PAGEREF _Toc135830218 \h </w:instrText>
        </w:r>
        <w:r w:rsidR="0097105C">
          <w:rPr>
            <w:noProof/>
            <w:webHidden/>
          </w:rPr>
        </w:r>
        <w:r w:rsidR="0097105C">
          <w:rPr>
            <w:noProof/>
            <w:webHidden/>
          </w:rPr>
          <w:fldChar w:fldCharType="separate"/>
        </w:r>
        <w:r w:rsidR="0097105C">
          <w:rPr>
            <w:noProof/>
            <w:webHidden/>
          </w:rPr>
          <w:t>42</w:t>
        </w:r>
        <w:r w:rsidR="0097105C">
          <w:rPr>
            <w:noProof/>
            <w:webHidden/>
          </w:rPr>
          <w:fldChar w:fldCharType="end"/>
        </w:r>
      </w:hyperlink>
    </w:p>
    <w:p w14:paraId="67A0A3B9" w14:textId="0F70BFEA" w:rsidR="0097105C" w:rsidRDefault="00000000">
      <w:pPr>
        <w:pStyle w:val="TableofFigures"/>
        <w:rPr>
          <w:rFonts w:asciiTheme="minorHAnsi" w:eastAsiaTheme="minorEastAsia" w:hAnsiTheme="minorHAnsi" w:cstheme="minorBidi"/>
          <w:noProof/>
          <w:kern w:val="2"/>
          <w14:ligatures w14:val="standardContextual"/>
        </w:rPr>
      </w:pPr>
      <w:hyperlink w:anchor="_Toc135830219" w:history="1">
        <w:r w:rsidR="0097105C" w:rsidRPr="00DD45EF">
          <w:rPr>
            <w:rStyle w:val="Hyperlink"/>
            <w:bCs/>
            <w:noProof/>
          </w:rPr>
          <w:t>Figure 8</w:t>
        </w:r>
        <w:r w:rsidR="0097105C" w:rsidRPr="00DD45EF">
          <w:rPr>
            <w:rStyle w:val="Hyperlink"/>
            <w:bCs/>
            <w:noProof/>
          </w:rPr>
          <w:noBreakHyphen/>
          <w:t xml:space="preserve">2. An exaggerated ellipsoid illustrating the difference between geographic latitude, </w:t>
        </w:r>
        <w:r w:rsidR="0097105C" w:rsidRPr="00DD45EF">
          <w:rPr>
            <w:rStyle w:val="Hyperlink"/>
            <w:bCs/>
            <w:i/>
            <w:iCs/>
            <w:noProof/>
          </w:rPr>
          <w:sym w:font="Symbol" w:char="F06A"/>
        </w:r>
        <w:r w:rsidR="0097105C" w:rsidRPr="00DD45EF">
          <w:rPr>
            <w:rStyle w:val="Hyperlink"/>
            <w:bCs/>
            <w:noProof/>
          </w:rPr>
          <w:t xml:space="preserve">’, and geocentric latitude, </w:t>
        </w:r>
        <w:r w:rsidR="0097105C" w:rsidRPr="00DD45EF">
          <w:rPr>
            <w:rStyle w:val="Hyperlink"/>
            <w:bCs/>
            <w:i/>
            <w:iCs/>
            <w:noProof/>
          </w:rPr>
          <w:sym w:font="Symbol" w:char="F06A"/>
        </w:r>
        <w:r w:rsidR="0097105C" w:rsidRPr="00DD45EF">
          <w:rPr>
            <w:rStyle w:val="Hyperlink"/>
            <w:bCs/>
            <w:noProof/>
          </w:rPr>
          <w:t>.</w:t>
        </w:r>
        <w:r w:rsidR="0097105C">
          <w:rPr>
            <w:noProof/>
            <w:webHidden/>
          </w:rPr>
          <w:tab/>
        </w:r>
        <w:r w:rsidR="0097105C">
          <w:rPr>
            <w:noProof/>
            <w:webHidden/>
          </w:rPr>
          <w:fldChar w:fldCharType="begin"/>
        </w:r>
        <w:r w:rsidR="0097105C">
          <w:rPr>
            <w:noProof/>
            <w:webHidden/>
          </w:rPr>
          <w:instrText xml:space="preserve"> PAGEREF _Toc135830219 \h </w:instrText>
        </w:r>
        <w:r w:rsidR="0097105C">
          <w:rPr>
            <w:noProof/>
            <w:webHidden/>
          </w:rPr>
        </w:r>
        <w:r w:rsidR="0097105C">
          <w:rPr>
            <w:noProof/>
            <w:webHidden/>
          </w:rPr>
          <w:fldChar w:fldCharType="separate"/>
        </w:r>
        <w:r w:rsidR="0097105C">
          <w:rPr>
            <w:noProof/>
            <w:webHidden/>
          </w:rPr>
          <w:t>43</w:t>
        </w:r>
        <w:r w:rsidR="0097105C">
          <w:rPr>
            <w:noProof/>
            <w:webHidden/>
          </w:rPr>
          <w:fldChar w:fldCharType="end"/>
        </w:r>
      </w:hyperlink>
    </w:p>
    <w:p w14:paraId="18B5E04D" w14:textId="7ED32F55" w:rsidR="0097105C" w:rsidRDefault="00000000">
      <w:pPr>
        <w:pStyle w:val="TableofFigures"/>
        <w:rPr>
          <w:rFonts w:asciiTheme="minorHAnsi" w:eastAsiaTheme="minorEastAsia" w:hAnsiTheme="minorHAnsi" w:cstheme="minorBidi"/>
          <w:noProof/>
          <w:kern w:val="2"/>
          <w14:ligatures w14:val="standardContextual"/>
        </w:rPr>
      </w:pPr>
      <w:hyperlink w:anchor="_Toc135830220" w:history="1">
        <w:r w:rsidR="0097105C" w:rsidRPr="00DD45EF">
          <w:rPr>
            <w:rStyle w:val="Hyperlink"/>
            <w:bCs/>
            <w:noProof/>
          </w:rPr>
          <w:t>Figure 8</w:t>
        </w:r>
        <w:r w:rsidR="0097105C" w:rsidRPr="00DD45EF">
          <w:rPr>
            <w:rStyle w:val="Hyperlink"/>
            <w:bCs/>
            <w:noProof/>
          </w:rPr>
          <w:noBreakHyphen/>
          <w:t>3. (top) Comparison of geographic and geocentric latitudes for the GRS80 ellipsoid. (bottom) km per degree and Earth radius as a function of geocentric latitude.</w:t>
        </w:r>
        <w:r w:rsidR="0097105C">
          <w:rPr>
            <w:noProof/>
            <w:webHidden/>
          </w:rPr>
          <w:tab/>
        </w:r>
        <w:r w:rsidR="0097105C">
          <w:rPr>
            <w:noProof/>
            <w:webHidden/>
          </w:rPr>
          <w:fldChar w:fldCharType="begin"/>
        </w:r>
        <w:r w:rsidR="0097105C">
          <w:rPr>
            <w:noProof/>
            <w:webHidden/>
          </w:rPr>
          <w:instrText xml:space="preserve"> PAGEREF _Toc135830220 \h </w:instrText>
        </w:r>
        <w:r w:rsidR="0097105C">
          <w:rPr>
            <w:noProof/>
            <w:webHidden/>
          </w:rPr>
        </w:r>
        <w:r w:rsidR="0097105C">
          <w:rPr>
            <w:noProof/>
            <w:webHidden/>
          </w:rPr>
          <w:fldChar w:fldCharType="separate"/>
        </w:r>
        <w:r w:rsidR="0097105C">
          <w:rPr>
            <w:noProof/>
            <w:webHidden/>
          </w:rPr>
          <w:t>44</w:t>
        </w:r>
        <w:r w:rsidR="0097105C">
          <w:rPr>
            <w:noProof/>
            <w:webHidden/>
          </w:rPr>
          <w:fldChar w:fldCharType="end"/>
        </w:r>
      </w:hyperlink>
    </w:p>
    <w:p w14:paraId="146AB9A0" w14:textId="7A5C28FB" w:rsidR="0097105C" w:rsidRDefault="00000000">
      <w:pPr>
        <w:pStyle w:val="TableofFigures"/>
        <w:rPr>
          <w:rFonts w:asciiTheme="minorHAnsi" w:eastAsiaTheme="minorEastAsia" w:hAnsiTheme="minorHAnsi" w:cstheme="minorBidi"/>
          <w:noProof/>
          <w:kern w:val="2"/>
          <w14:ligatures w14:val="standardContextual"/>
        </w:rPr>
      </w:pPr>
      <w:hyperlink w:anchor="_Toc135830221" w:history="1">
        <w:r w:rsidR="0097105C" w:rsidRPr="00DD45EF">
          <w:rPr>
            <w:rStyle w:val="Hyperlink"/>
            <w:bCs/>
            <w:noProof/>
          </w:rPr>
          <w:t>Figure 8</w:t>
        </w:r>
        <w:r w:rsidR="0097105C" w:rsidRPr="00DD45EF">
          <w:rPr>
            <w:rStyle w:val="Hyperlink"/>
            <w:bCs/>
            <w:noProof/>
          </w:rPr>
          <w:noBreakHyphen/>
          <w:t>4. Calculation of w given u and v. All vectors are of unit length and lie entirely in the plane of the figure.</w:t>
        </w:r>
        <w:r w:rsidR="0097105C">
          <w:rPr>
            <w:noProof/>
            <w:webHidden/>
          </w:rPr>
          <w:tab/>
        </w:r>
        <w:r w:rsidR="0097105C">
          <w:rPr>
            <w:noProof/>
            <w:webHidden/>
          </w:rPr>
          <w:fldChar w:fldCharType="begin"/>
        </w:r>
        <w:r w:rsidR="0097105C">
          <w:rPr>
            <w:noProof/>
            <w:webHidden/>
          </w:rPr>
          <w:instrText xml:space="preserve"> PAGEREF _Toc135830221 \h </w:instrText>
        </w:r>
        <w:r w:rsidR="0097105C">
          <w:rPr>
            <w:noProof/>
            <w:webHidden/>
          </w:rPr>
        </w:r>
        <w:r w:rsidR="0097105C">
          <w:rPr>
            <w:noProof/>
            <w:webHidden/>
          </w:rPr>
          <w:fldChar w:fldCharType="separate"/>
        </w:r>
        <w:r w:rsidR="0097105C">
          <w:rPr>
            <w:noProof/>
            <w:webHidden/>
          </w:rPr>
          <w:t>45</w:t>
        </w:r>
        <w:r w:rsidR="0097105C">
          <w:rPr>
            <w:noProof/>
            <w:webHidden/>
          </w:rPr>
          <w:fldChar w:fldCharType="end"/>
        </w:r>
      </w:hyperlink>
    </w:p>
    <w:p w14:paraId="5D5FE5D2" w14:textId="31F14732" w:rsidR="0097105C" w:rsidRDefault="00000000">
      <w:pPr>
        <w:pStyle w:val="TableofFigures"/>
        <w:rPr>
          <w:rFonts w:asciiTheme="minorHAnsi" w:eastAsiaTheme="minorEastAsia" w:hAnsiTheme="minorHAnsi" w:cstheme="minorBidi"/>
          <w:noProof/>
          <w:kern w:val="2"/>
          <w14:ligatures w14:val="standardContextual"/>
        </w:rPr>
      </w:pPr>
      <w:hyperlink w:anchor="_Toc135830222" w:history="1">
        <w:r w:rsidR="0097105C" w:rsidRPr="00DD45EF">
          <w:rPr>
            <w:rStyle w:val="Hyperlink"/>
            <w:bCs/>
            <w:noProof/>
          </w:rPr>
          <w:t>Figure 8</w:t>
        </w:r>
        <w:r w:rsidR="0097105C" w:rsidRPr="00DD45EF">
          <w:rPr>
            <w:rStyle w:val="Hyperlink"/>
            <w:bCs/>
            <w:noProof/>
          </w:rPr>
          <w:noBreakHyphen/>
          <w:t xml:space="preserve">5. Start at point p, located at latitude, longitude 45°, 0°. Find a new point u δ = 20° north of p. Then rotate u φ = 235° around p to position w. Note that </w:t>
        </w:r>
        <w:r w:rsidR="0097105C" w:rsidRPr="00DD45EF">
          <w:rPr>
            <w:rStyle w:val="Hyperlink"/>
            <w:bCs/>
            <w:noProof/>
          </w:rPr>
          <w:sym w:font="Symbol" w:char="F0D0"/>
        </w:r>
        <w:r w:rsidR="0097105C" w:rsidRPr="00DD45EF">
          <w:rPr>
            <w:rStyle w:val="Hyperlink"/>
            <w:bCs/>
            <w:noProof/>
          </w:rPr>
          <w:t>pu = </w:t>
        </w:r>
        <w:r w:rsidR="0097105C" w:rsidRPr="00DD45EF">
          <w:rPr>
            <w:rStyle w:val="Hyperlink"/>
            <w:bCs/>
            <w:noProof/>
          </w:rPr>
          <w:sym w:font="Symbol" w:char="F0D0"/>
        </w:r>
        <w:r w:rsidR="0097105C" w:rsidRPr="00DD45EF">
          <w:rPr>
            <w:rStyle w:val="Hyperlink"/>
            <w:bCs/>
            <w:noProof/>
          </w:rPr>
          <w:t>pw = δ = 20°.</w:t>
        </w:r>
        <w:r w:rsidR="0097105C">
          <w:rPr>
            <w:noProof/>
            <w:webHidden/>
          </w:rPr>
          <w:tab/>
        </w:r>
        <w:r w:rsidR="0097105C">
          <w:rPr>
            <w:noProof/>
            <w:webHidden/>
          </w:rPr>
          <w:fldChar w:fldCharType="begin"/>
        </w:r>
        <w:r w:rsidR="0097105C">
          <w:rPr>
            <w:noProof/>
            <w:webHidden/>
          </w:rPr>
          <w:instrText xml:space="preserve"> PAGEREF _Toc135830222 \h </w:instrText>
        </w:r>
        <w:r w:rsidR="0097105C">
          <w:rPr>
            <w:noProof/>
            <w:webHidden/>
          </w:rPr>
        </w:r>
        <w:r w:rsidR="0097105C">
          <w:rPr>
            <w:noProof/>
            <w:webHidden/>
          </w:rPr>
          <w:fldChar w:fldCharType="separate"/>
        </w:r>
        <w:r w:rsidR="0097105C">
          <w:rPr>
            <w:noProof/>
            <w:webHidden/>
          </w:rPr>
          <w:t>46</w:t>
        </w:r>
        <w:r w:rsidR="0097105C">
          <w:rPr>
            <w:noProof/>
            <w:webHidden/>
          </w:rPr>
          <w:fldChar w:fldCharType="end"/>
        </w:r>
      </w:hyperlink>
    </w:p>
    <w:p w14:paraId="777D289D" w14:textId="2F8513B2" w:rsidR="00CA6DCE" w:rsidRPr="004234D4" w:rsidRDefault="00EE142C" w:rsidP="00EE142C">
      <w:pPr>
        <w:pStyle w:val="SANDFiguresTables"/>
      </w:pPr>
      <w:r w:rsidRPr="004234D4">
        <w:fldChar w:fldCharType="end"/>
      </w:r>
      <w:r w:rsidR="00CA6DCE" w:rsidRPr="004234D4">
        <w:t>List of Tables</w:t>
      </w:r>
    </w:p>
    <w:p w14:paraId="40EC5017" w14:textId="31A6EA63" w:rsidR="0097105C" w:rsidRDefault="00EE142C">
      <w:pPr>
        <w:pStyle w:val="TableofFigures"/>
        <w:rPr>
          <w:rFonts w:asciiTheme="minorHAnsi" w:eastAsiaTheme="minorEastAsia" w:hAnsiTheme="minorHAnsi" w:cstheme="minorBidi"/>
          <w:noProof/>
          <w:kern w:val="2"/>
          <w14:ligatures w14:val="standardContextual"/>
        </w:rPr>
      </w:pPr>
      <w:r w:rsidRPr="004234D4">
        <w:rPr>
          <w:b/>
          <w:bCs/>
        </w:rPr>
        <w:fldChar w:fldCharType="begin"/>
      </w:r>
      <w:r w:rsidRPr="004234D4">
        <w:rPr>
          <w:b/>
          <w:bCs/>
        </w:rPr>
        <w:instrText xml:space="preserve"> TOC \h \z \c "Table" </w:instrText>
      </w:r>
      <w:r w:rsidRPr="004234D4">
        <w:rPr>
          <w:b/>
          <w:bCs/>
        </w:rPr>
        <w:fldChar w:fldCharType="separate"/>
      </w:r>
      <w:hyperlink w:anchor="_Toc135830223" w:history="1">
        <w:r w:rsidR="0097105C" w:rsidRPr="00324ACF">
          <w:rPr>
            <w:rStyle w:val="Hyperlink"/>
            <w:bCs/>
            <w:noProof/>
          </w:rPr>
          <w:t>Table 7</w:t>
        </w:r>
        <w:r w:rsidR="0097105C" w:rsidRPr="00324ACF">
          <w:rPr>
            <w:rStyle w:val="Hyperlink"/>
            <w:bCs/>
            <w:noProof/>
          </w:rPr>
          <w:noBreakHyphen/>
          <w:t>1. Ellipsoids Supported by GeoTess.</w:t>
        </w:r>
        <w:r w:rsidR="0097105C">
          <w:rPr>
            <w:noProof/>
            <w:webHidden/>
          </w:rPr>
          <w:tab/>
        </w:r>
        <w:r w:rsidR="0097105C">
          <w:rPr>
            <w:noProof/>
            <w:webHidden/>
          </w:rPr>
          <w:fldChar w:fldCharType="begin"/>
        </w:r>
        <w:r w:rsidR="0097105C">
          <w:rPr>
            <w:noProof/>
            <w:webHidden/>
          </w:rPr>
          <w:instrText xml:space="preserve"> PAGEREF _Toc135830223 \h </w:instrText>
        </w:r>
        <w:r w:rsidR="0097105C">
          <w:rPr>
            <w:noProof/>
            <w:webHidden/>
          </w:rPr>
        </w:r>
        <w:r w:rsidR="0097105C">
          <w:rPr>
            <w:noProof/>
            <w:webHidden/>
          </w:rPr>
          <w:fldChar w:fldCharType="separate"/>
        </w:r>
        <w:r w:rsidR="0097105C">
          <w:rPr>
            <w:noProof/>
            <w:webHidden/>
          </w:rPr>
          <w:t>23</w:t>
        </w:r>
        <w:r w:rsidR="0097105C">
          <w:rPr>
            <w:noProof/>
            <w:webHidden/>
          </w:rPr>
          <w:fldChar w:fldCharType="end"/>
        </w:r>
      </w:hyperlink>
    </w:p>
    <w:p w14:paraId="44C966FC" w14:textId="73BDE67A" w:rsidR="0097105C" w:rsidRDefault="00000000">
      <w:pPr>
        <w:pStyle w:val="TableofFigures"/>
        <w:rPr>
          <w:rFonts w:asciiTheme="minorHAnsi" w:eastAsiaTheme="minorEastAsia" w:hAnsiTheme="minorHAnsi" w:cstheme="minorBidi"/>
          <w:noProof/>
          <w:kern w:val="2"/>
          <w14:ligatures w14:val="standardContextual"/>
        </w:rPr>
      </w:pPr>
      <w:hyperlink w:anchor="_Toc135830224" w:history="1">
        <w:r w:rsidR="0097105C" w:rsidRPr="00324ACF">
          <w:rPr>
            <w:rStyle w:val="Hyperlink"/>
            <w:bCs/>
            <w:noProof/>
          </w:rPr>
          <w:t>Table 9</w:t>
        </w:r>
        <w:r w:rsidR="0097105C" w:rsidRPr="00324ACF">
          <w:rPr>
            <w:rStyle w:val="Hyperlink"/>
            <w:bCs/>
            <w:noProof/>
          </w:rPr>
          <w:noBreakHyphen/>
          <w:t>1. Description of Binary Model Format Parameters.</w:t>
        </w:r>
        <w:r w:rsidR="0097105C">
          <w:rPr>
            <w:noProof/>
            <w:webHidden/>
          </w:rPr>
          <w:tab/>
        </w:r>
        <w:r w:rsidR="0097105C">
          <w:rPr>
            <w:noProof/>
            <w:webHidden/>
          </w:rPr>
          <w:fldChar w:fldCharType="begin"/>
        </w:r>
        <w:r w:rsidR="0097105C">
          <w:rPr>
            <w:noProof/>
            <w:webHidden/>
          </w:rPr>
          <w:instrText xml:space="preserve"> PAGEREF _Toc135830224 \h </w:instrText>
        </w:r>
        <w:r w:rsidR="0097105C">
          <w:rPr>
            <w:noProof/>
            <w:webHidden/>
          </w:rPr>
        </w:r>
        <w:r w:rsidR="0097105C">
          <w:rPr>
            <w:noProof/>
            <w:webHidden/>
          </w:rPr>
          <w:fldChar w:fldCharType="separate"/>
        </w:r>
        <w:r w:rsidR="0097105C">
          <w:rPr>
            <w:noProof/>
            <w:webHidden/>
          </w:rPr>
          <w:t>50</w:t>
        </w:r>
        <w:r w:rsidR="0097105C">
          <w:rPr>
            <w:noProof/>
            <w:webHidden/>
          </w:rPr>
          <w:fldChar w:fldCharType="end"/>
        </w:r>
      </w:hyperlink>
    </w:p>
    <w:p w14:paraId="7D80A936" w14:textId="59F820D7" w:rsidR="0097105C" w:rsidRDefault="00000000">
      <w:pPr>
        <w:pStyle w:val="TableofFigures"/>
        <w:rPr>
          <w:rFonts w:asciiTheme="minorHAnsi" w:eastAsiaTheme="minorEastAsia" w:hAnsiTheme="minorHAnsi" w:cstheme="minorBidi"/>
          <w:noProof/>
          <w:kern w:val="2"/>
          <w14:ligatures w14:val="standardContextual"/>
        </w:rPr>
      </w:pPr>
      <w:hyperlink w:anchor="_Toc135830225" w:history="1">
        <w:r w:rsidR="0097105C" w:rsidRPr="00324ACF">
          <w:rPr>
            <w:rStyle w:val="Hyperlink"/>
            <w:bCs/>
            <w:noProof/>
          </w:rPr>
          <w:t>Table 9</w:t>
        </w:r>
        <w:r w:rsidR="0097105C" w:rsidRPr="00324ACF">
          <w:rPr>
            <w:rStyle w:val="Hyperlink"/>
            <w:bCs/>
            <w:noProof/>
          </w:rPr>
          <w:noBreakHyphen/>
          <w:t>2. ProfileEmpty – Profile Object Consisting of a Bottom and Top Radius but no Data.</w:t>
        </w:r>
        <w:r w:rsidR="0097105C">
          <w:rPr>
            <w:noProof/>
            <w:webHidden/>
          </w:rPr>
          <w:tab/>
        </w:r>
        <w:r w:rsidR="0097105C">
          <w:rPr>
            <w:noProof/>
            <w:webHidden/>
          </w:rPr>
          <w:fldChar w:fldCharType="begin"/>
        </w:r>
        <w:r w:rsidR="0097105C">
          <w:rPr>
            <w:noProof/>
            <w:webHidden/>
          </w:rPr>
          <w:instrText xml:space="preserve"> PAGEREF _Toc135830225 \h </w:instrText>
        </w:r>
        <w:r w:rsidR="0097105C">
          <w:rPr>
            <w:noProof/>
            <w:webHidden/>
          </w:rPr>
        </w:r>
        <w:r w:rsidR="0097105C">
          <w:rPr>
            <w:noProof/>
            <w:webHidden/>
          </w:rPr>
          <w:fldChar w:fldCharType="separate"/>
        </w:r>
        <w:r w:rsidR="0097105C">
          <w:rPr>
            <w:noProof/>
            <w:webHidden/>
          </w:rPr>
          <w:t>52</w:t>
        </w:r>
        <w:r w:rsidR="0097105C">
          <w:rPr>
            <w:noProof/>
            <w:webHidden/>
          </w:rPr>
          <w:fldChar w:fldCharType="end"/>
        </w:r>
      </w:hyperlink>
    </w:p>
    <w:p w14:paraId="4BE86A63" w14:textId="79053AAA" w:rsidR="0097105C" w:rsidRDefault="00000000">
      <w:pPr>
        <w:pStyle w:val="TableofFigures"/>
        <w:rPr>
          <w:rFonts w:asciiTheme="minorHAnsi" w:eastAsiaTheme="minorEastAsia" w:hAnsiTheme="minorHAnsi" w:cstheme="minorBidi"/>
          <w:noProof/>
          <w:kern w:val="2"/>
          <w14:ligatures w14:val="standardContextual"/>
        </w:rPr>
      </w:pPr>
      <w:hyperlink w:anchor="_Toc135830226" w:history="1">
        <w:r w:rsidR="0097105C" w:rsidRPr="00324ACF">
          <w:rPr>
            <w:rStyle w:val="Hyperlink"/>
            <w:bCs/>
            <w:noProof/>
          </w:rPr>
          <w:t>Table 9</w:t>
        </w:r>
        <w:r w:rsidR="0097105C" w:rsidRPr="00324ACF">
          <w:rPr>
            <w:rStyle w:val="Hyperlink"/>
            <w:bCs/>
            <w:noProof/>
          </w:rPr>
          <w:noBreakHyphen/>
          <w:t>3. ProfileThin – Profile Object that Represents a Zero-Thickness Profile.</w:t>
        </w:r>
        <w:r w:rsidR="0097105C">
          <w:rPr>
            <w:noProof/>
            <w:webHidden/>
          </w:rPr>
          <w:tab/>
        </w:r>
        <w:r w:rsidR="0097105C">
          <w:rPr>
            <w:noProof/>
            <w:webHidden/>
          </w:rPr>
          <w:fldChar w:fldCharType="begin"/>
        </w:r>
        <w:r w:rsidR="0097105C">
          <w:rPr>
            <w:noProof/>
            <w:webHidden/>
          </w:rPr>
          <w:instrText xml:space="preserve"> PAGEREF _Toc135830226 \h </w:instrText>
        </w:r>
        <w:r w:rsidR="0097105C">
          <w:rPr>
            <w:noProof/>
            <w:webHidden/>
          </w:rPr>
        </w:r>
        <w:r w:rsidR="0097105C">
          <w:rPr>
            <w:noProof/>
            <w:webHidden/>
          </w:rPr>
          <w:fldChar w:fldCharType="separate"/>
        </w:r>
        <w:r w:rsidR="0097105C">
          <w:rPr>
            <w:noProof/>
            <w:webHidden/>
          </w:rPr>
          <w:t>52</w:t>
        </w:r>
        <w:r w:rsidR="0097105C">
          <w:rPr>
            <w:noProof/>
            <w:webHidden/>
          </w:rPr>
          <w:fldChar w:fldCharType="end"/>
        </w:r>
      </w:hyperlink>
    </w:p>
    <w:p w14:paraId="2E4635DA" w14:textId="715D699C" w:rsidR="0097105C" w:rsidRDefault="00000000">
      <w:pPr>
        <w:pStyle w:val="TableofFigures"/>
        <w:rPr>
          <w:rFonts w:asciiTheme="minorHAnsi" w:eastAsiaTheme="minorEastAsia" w:hAnsiTheme="minorHAnsi" w:cstheme="minorBidi"/>
          <w:noProof/>
          <w:kern w:val="2"/>
          <w14:ligatures w14:val="standardContextual"/>
        </w:rPr>
      </w:pPr>
      <w:hyperlink w:anchor="_Toc135830227" w:history="1">
        <w:r w:rsidR="0097105C" w:rsidRPr="00324ACF">
          <w:rPr>
            <w:rStyle w:val="Hyperlink"/>
            <w:bCs/>
            <w:noProof/>
          </w:rPr>
          <w:t>Table 9</w:t>
        </w:r>
        <w:r w:rsidR="0097105C" w:rsidRPr="00324ACF">
          <w:rPr>
            <w:rStyle w:val="Hyperlink"/>
            <w:bCs/>
            <w:noProof/>
          </w:rPr>
          <w:noBreakHyphen/>
          <w:t>4. ProfileConstant – A Finite Thickness Profile Characterized by a Single Data Object.</w:t>
        </w:r>
        <w:r w:rsidR="0097105C">
          <w:rPr>
            <w:noProof/>
            <w:webHidden/>
          </w:rPr>
          <w:tab/>
        </w:r>
        <w:r w:rsidR="0097105C">
          <w:rPr>
            <w:noProof/>
            <w:webHidden/>
          </w:rPr>
          <w:fldChar w:fldCharType="begin"/>
        </w:r>
        <w:r w:rsidR="0097105C">
          <w:rPr>
            <w:noProof/>
            <w:webHidden/>
          </w:rPr>
          <w:instrText xml:space="preserve"> PAGEREF _Toc135830227 \h </w:instrText>
        </w:r>
        <w:r w:rsidR="0097105C">
          <w:rPr>
            <w:noProof/>
            <w:webHidden/>
          </w:rPr>
        </w:r>
        <w:r w:rsidR="0097105C">
          <w:rPr>
            <w:noProof/>
            <w:webHidden/>
          </w:rPr>
          <w:fldChar w:fldCharType="separate"/>
        </w:r>
        <w:r w:rsidR="0097105C">
          <w:rPr>
            <w:noProof/>
            <w:webHidden/>
          </w:rPr>
          <w:t>52</w:t>
        </w:r>
        <w:r w:rsidR="0097105C">
          <w:rPr>
            <w:noProof/>
            <w:webHidden/>
          </w:rPr>
          <w:fldChar w:fldCharType="end"/>
        </w:r>
      </w:hyperlink>
    </w:p>
    <w:p w14:paraId="568CB686" w14:textId="0E08AAE3" w:rsidR="0097105C" w:rsidRDefault="00000000">
      <w:pPr>
        <w:pStyle w:val="TableofFigures"/>
        <w:rPr>
          <w:rFonts w:asciiTheme="minorHAnsi" w:eastAsiaTheme="minorEastAsia" w:hAnsiTheme="minorHAnsi" w:cstheme="minorBidi"/>
          <w:noProof/>
          <w:kern w:val="2"/>
          <w14:ligatures w14:val="standardContextual"/>
        </w:rPr>
      </w:pPr>
      <w:hyperlink w:anchor="_Toc135830228" w:history="1">
        <w:r w:rsidR="0097105C" w:rsidRPr="00324ACF">
          <w:rPr>
            <w:rStyle w:val="Hyperlink"/>
            <w:bCs/>
            <w:noProof/>
          </w:rPr>
          <w:t>Table 9</w:t>
        </w:r>
        <w:r w:rsidR="0097105C" w:rsidRPr="00324ACF">
          <w:rPr>
            <w:rStyle w:val="Hyperlink"/>
            <w:bCs/>
            <w:noProof/>
          </w:rPr>
          <w:noBreakHyphen/>
          <w:t>5. ProfileNPoints – A Profile Object Comprised of Two or More Radii and an Equal Number of Data Objects.</w:t>
        </w:r>
        <w:r w:rsidR="0097105C">
          <w:rPr>
            <w:noProof/>
            <w:webHidden/>
          </w:rPr>
          <w:tab/>
        </w:r>
        <w:r w:rsidR="0097105C">
          <w:rPr>
            <w:noProof/>
            <w:webHidden/>
          </w:rPr>
          <w:fldChar w:fldCharType="begin"/>
        </w:r>
        <w:r w:rsidR="0097105C">
          <w:rPr>
            <w:noProof/>
            <w:webHidden/>
          </w:rPr>
          <w:instrText xml:space="preserve"> PAGEREF _Toc135830228 \h </w:instrText>
        </w:r>
        <w:r w:rsidR="0097105C">
          <w:rPr>
            <w:noProof/>
            <w:webHidden/>
          </w:rPr>
        </w:r>
        <w:r w:rsidR="0097105C">
          <w:rPr>
            <w:noProof/>
            <w:webHidden/>
          </w:rPr>
          <w:fldChar w:fldCharType="separate"/>
        </w:r>
        <w:r w:rsidR="0097105C">
          <w:rPr>
            <w:noProof/>
            <w:webHidden/>
          </w:rPr>
          <w:t>53</w:t>
        </w:r>
        <w:r w:rsidR="0097105C">
          <w:rPr>
            <w:noProof/>
            <w:webHidden/>
          </w:rPr>
          <w:fldChar w:fldCharType="end"/>
        </w:r>
      </w:hyperlink>
    </w:p>
    <w:p w14:paraId="6F4313B6" w14:textId="631E09A1" w:rsidR="0097105C" w:rsidRDefault="00000000">
      <w:pPr>
        <w:pStyle w:val="TableofFigures"/>
        <w:rPr>
          <w:rFonts w:asciiTheme="minorHAnsi" w:eastAsiaTheme="minorEastAsia" w:hAnsiTheme="minorHAnsi" w:cstheme="minorBidi"/>
          <w:noProof/>
          <w:kern w:val="2"/>
          <w14:ligatures w14:val="standardContextual"/>
        </w:rPr>
      </w:pPr>
      <w:hyperlink w:anchor="_Toc135830229" w:history="1">
        <w:r w:rsidR="0097105C" w:rsidRPr="00324ACF">
          <w:rPr>
            <w:rStyle w:val="Hyperlink"/>
            <w:bCs/>
            <w:noProof/>
          </w:rPr>
          <w:t>Table 9</w:t>
        </w:r>
        <w:r w:rsidR="0097105C" w:rsidRPr="00324ACF">
          <w:rPr>
            <w:rStyle w:val="Hyperlink"/>
            <w:bCs/>
            <w:noProof/>
          </w:rPr>
          <w:noBreakHyphen/>
          <w:t>6. ProfileSurface – A Profile Object that Represents Data, but no Radius</w:t>
        </w:r>
        <w:r w:rsidR="0097105C">
          <w:rPr>
            <w:noProof/>
            <w:webHidden/>
          </w:rPr>
          <w:tab/>
        </w:r>
        <w:r w:rsidR="0097105C">
          <w:rPr>
            <w:noProof/>
            <w:webHidden/>
          </w:rPr>
          <w:fldChar w:fldCharType="begin"/>
        </w:r>
        <w:r w:rsidR="0097105C">
          <w:rPr>
            <w:noProof/>
            <w:webHidden/>
          </w:rPr>
          <w:instrText xml:space="preserve"> PAGEREF _Toc135830229 \h </w:instrText>
        </w:r>
        <w:r w:rsidR="0097105C">
          <w:rPr>
            <w:noProof/>
            <w:webHidden/>
          </w:rPr>
        </w:r>
        <w:r w:rsidR="0097105C">
          <w:rPr>
            <w:noProof/>
            <w:webHidden/>
          </w:rPr>
          <w:fldChar w:fldCharType="separate"/>
        </w:r>
        <w:r w:rsidR="0097105C">
          <w:rPr>
            <w:noProof/>
            <w:webHidden/>
          </w:rPr>
          <w:t>53</w:t>
        </w:r>
        <w:r w:rsidR="0097105C">
          <w:rPr>
            <w:noProof/>
            <w:webHidden/>
          </w:rPr>
          <w:fldChar w:fldCharType="end"/>
        </w:r>
      </w:hyperlink>
    </w:p>
    <w:p w14:paraId="7B580F92" w14:textId="7EE9A353" w:rsidR="0097105C" w:rsidRDefault="00000000">
      <w:pPr>
        <w:pStyle w:val="TableofFigures"/>
        <w:rPr>
          <w:rFonts w:asciiTheme="minorHAnsi" w:eastAsiaTheme="minorEastAsia" w:hAnsiTheme="minorHAnsi" w:cstheme="minorBidi"/>
          <w:noProof/>
          <w:kern w:val="2"/>
          <w14:ligatures w14:val="standardContextual"/>
        </w:rPr>
      </w:pPr>
      <w:hyperlink w:anchor="_Toc135830230" w:history="1">
        <w:r w:rsidR="0097105C" w:rsidRPr="00324ACF">
          <w:rPr>
            <w:rStyle w:val="Hyperlink"/>
            <w:bCs/>
            <w:noProof/>
          </w:rPr>
          <w:t>Table 9</w:t>
        </w:r>
        <w:r w:rsidR="0097105C" w:rsidRPr="00324ACF">
          <w:rPr>
            <w:rStyle w:val="Hyperlink"/>
            <w:bCs/>
            <w:noProof/>
          </w:rPr>
          <w:noBreakHyphen/>
          <w:t>7. Description of Binary Grid File Parameters.</w:t>
        </w:r>
        <w:r w:rsidR="0097105C">
          <w:rPr>
            <w:noProof/>
            <w:webHidden/>
          </w:rPr>
          <w:tab/>
        </w:r>
        <w:r w:rsidR="0097105C">
          <w:rPr>
            <w:noProof/>
            <w:webHidden/>
          </w:rPr>
          <w:fldChar w:fldCharType="begin"/>
        </w:r>
        <w:r w:rsidR="0097105C">
          <w:rPr>
            <w:noProof/>
            <w:webHidden/>
          </w:rPr>
          <w:instrText xml:space="preserve"> PAGEREF _Toc135830230 \h </w:instrText>
        </w:r>
        <w:r w:rsidR="0097105C">
          <w:rPr>
            <w:noProof/>
            <w:webHidden/>
          </w:rPr>
        </w:r>
        <w:r w:rsidR="0097105C">
          <w:rPr>
            <w:noProof/>
            <w:webHidden/>
          </w:rPr>
          <w:fldChar w:fldCharType="separate"/>
        </w:r>
        <w:r w:rsidR="0097105C">
          <w:rPr>
            <w:noProof/>
            <w:webHidden/>
          </w:rPr>
          <w:t>53</w:t>
        </w:r>
        <w:r w:rsidR="0097105C">
          <w:rPr>
            <w:noProof/>
            <w:webHidden/>
          </w:rPr>
          <w:fldChar w:fldCharType="end"/>
        </w:r>
      </w:hyperlink>
    </w:p>
    <w:p w14:paraId="7C5A47F3" w14:textId="7C5B848F" w:rsidR="0097105C" w:rsidRDefault="00000000">
      <w:pPr>
        <w:pStyle w:val="TableofFigures"/>
        <w:rPr>
          <w:rFonts w:asciiTheme="minorHAnsi" w:eastAsiaTheme="minorEastAsia" w:hAnsiTheme="minorHAnsi" w:cstheme="minorBidi"/>
          <w:noProof/>
          <w:kern w:val="2"/>
          <w14:ligatures w14:val="standardContextual"/>
        </w:rPr>
      </w:pPr>
      <w:hyperlink w:anchor="_Toc135830231" w:history="1">
        <w:r w:rsidR="0097105C" w:rsidRPr="00324ACF">
          <w:rPr>
            <w:rStyle w:val="Hyperlink"/>
            <w:bCs/>
            <w:noProof/>
          </w:rPr>
          <w:t>Table 9</w:t>
        </w:r>
        <w:r w:rsidR="0097105C" w:rsidRPr="00324ACF">
          <w:rPr>
            <w:rStyle w:val="Hyperlink"/>
            <w:bCs/>
            <w:noProof/>
          </w:rPr>
          <w:noBreakHyphen/>
          <w:t>8. Description of ASCII Model File Parameters.</w:t>
        </w:r>
        <w:r w:rsidR="0097105C">
          <w:rPr>
            <w:noProof/>
            <w:webHidden/>
          </w:rPr>
          <w:tab/>
        </w:r>
        <w:r w:rsidR="0097105C">
          <w:rPr>
            <w:noProof/>
            <w:webHidden/>
          </w:rPr>
          <w:fldChar w:fldCharType="begin"/>
        </w:r>
        <w:r w:rsidR="0097105C">
          <w:rPr>
            <w:noProof/>
            <w:webHidden/>
          </w:rPr>
          <w:instrText xml:space="preserve"> PAGEREF _Toc135830231 \h </w:instrText>
        </w:r>
        <w:r w:rsidR="0097105C">
          <w:rPr>
            <w:noProof/>
            <w:webHidden/>
          </w:rPr>
        </w:r>
        <w:r w:rsidR="0097105C">
          <w:rPr>
            <w:noProof/>
            <w:webHidden/>
          </w:rPr>
          <w:fldChar w:fldCharType="separate"/>
        </w:r>
        <w:r w:rsidR="0097105C">
          <w:rPr>
            <w:noProof/>
            <w:webHidden/>
          </w:rPr>
          <w:t>55</w:t>
        </w:r>
        <w:r w:rsidR="0097105C">
          <w:rPr>
            <w:noProof/>
            <w:webHidden/>
          </w:rPr>
          <w:fldChar w:fldCharType="end"/>
        </w:r>
      </w:hyperlink>
    </w:p>
    <w:p w14:paraId="2E87357B" w14:textId="639B5AFD" w:rsidR="0097105C" w:rsidRDefault="00000000">
      <w:pPr>
        <w:pStyle w:val="TableofFigures"/>
        <w:rPr>
          <w:rFonts w:asciiTheme="minorHAnsi" w:eastAsiaTheme="minorEastAsia" w:hAnsiTheme="minorHAnsi" w:cstheme="minorBidi"/>
          <w:noProof/>
          <w:kern w:val="2"/>
          <w14:ligatures w14:val="standardContextual"/>
        </w:rPr>
      </w:pPr>
      <w:hyperlink w:anchor="_Toc135830232" w:history="1">
        <w:r w:rsidR="0097105C" w:rsidRPr="00324ACF">
          <w:rPr>
            <w:rStyle w:val="Hyperlink"/>
            <w:bCs/>
            <w:noProof/>
          </w:rPr>
          <w:t>Table 9</w:t>
        </w:r>
        <w:r w:rsidR="0097105C" w:rsidRPr="00324ACF">
          <w:rPr>
            <w:rStyle w:val="Hyperlink"/>
            <w:bCs/>
            <w:noProof/>
          </w:rPr>
          <w:noBreakHyphen/>
          <w:t>9. ProfileEmpty – Profile Object Consisting of a Bottom and Top Radius but no Data.</w:t>
        </w:r>
        <w:r w:rsidR="0097105C">
          <w:rPr>
            <w:noProof/>
            <w:webHidden/>
          </w:rPr>
          <w:tab/>
        </w:r>
        <w:r w:rsidR="0097105C">
          <w:rPr>
            <w:noProof/>
            <w:webHidden/>
          </w:rPr>
          <w:fldChar w:fldCharType="begin"/>
        </w:r>
        <w:r w:rsidR="0097105C">
          <w:rPr>
            <w:noProof/>
            <w:webHidden/>
          </w:rPr>
          <w:instrText xml:space="preserve"> PAGEREF _Toc135830232 \h </w:instrText>
        </w:r>
        <w:r w:rsidR="0097105C">
          <w:rPr>
            <w:noProof/>
            <w:webHidden/>
          </w:rPr>
        </w:r>
        <w:r w:rsidR="0097105C">
          <w:rPr>
            <w:noProof/>
            <w:webHidden/>
          </w:rPr>
          <w:fldChar w:fldCharType="separate"/>
        </w:r>
        <w:r w:rsidR="0097105C">
          <w:rPr>
            <w:noProof/>
            <w:webHidden/>
          </w:rPr>
          <w:t>57</w:t>
        </w:r>
        <w:r w:rsidR="0097105C">
          <w:rPr>
            <w:noProof/>
            <w:webHidden/>
          </w:rPr>
          <w:fldChar w:fldCharType="end"/>
        </w:r>
      </w:hyperlink>
    </w:p>
    <w:p w14:paraId="141B816F" w14:textId="5BDD08B9" w:rsidR="0097105C" w:rsidRDefault="00000000">
      <w:pPr>
        <w:pStyle w:val="TableofFigures"/>
        <w:rPr>
          <w:rFonts w:asciiTheme="minorHAnsi" w:eastAsiaTheme="minorEastAsia" w:hAnsiTheme="minorHAnsi" w:cstheme="minorBidi"/>
          <w:noProof/>
          <w:kern w:val="2"/>
          <w14:ligatures w14:val="standardContextual"/>
        </w:rPr>
      </w:pPr>
      <w:hyperlink w:anchor="_Toc135830233" w:history="1">
        <w:r w:rsidR="0097105C" w:rsidRPr="00324ACF">
          <w:rPr>
            <w:rStyle w:val="Hyperlink"/>
            <w:bCs/>
            <w:noProof/>
          </w:rPr>
          <w:t>Table 9</w:t>
        </w:r>
        <w:r w:rsidR="0097105C" w:rsidRPr="00324ACF">
          <w:rPr>
            <w:rStyle w:val="Hyperlink"/>
            <w:bCs/>
            <w:noProof/>
          </w:rPr>
          <w:noBreakHyphen/>
          <w:t>10. ProfileThin – Profile Object that Represents a Zero-Thickness Profile.</w:t>
        </w:r>
        <w:r w:rsidR="0097105C">
          <w:rPr>
            <w:noProof/>
            <w:webHidden/>
          </w:rPr>
          <w:tab/>
        </w:r>
        <w:r w:rsidR="0097105C">
          <w:rPr>
            <w:noProof/>
            <w:webHidden/>
          </w:rPr>
          <w:fldChar w:fldCharType="begin"/>
        </w:r>
        <w:r w:rsidR="0097105C">
          <w:rPr>
            <w:noProof/>
            <w:webHidden/>
          </w:rPr>
          <w:instrText xml:space="preserve"> PAGEREF _Toc135830233 \h </w:instrText>
        </w:r>
        <w:r w:rsidR="0097105C">
          <w:rPr>
            <w:noProof/>
            <w:webHidden/>
          </w:rPr>
        </w:r>
        <w:r w:rsidR="0097105C">
          <w:rPr>
            <w:noProof/>
            <w:webHidden/>
          </w:rPr>
          <w:fldChar w:fldCharType="separate"/>
        </w:r>
        <w:r w:rsidR="0097105C">
          <w:rPr>
            <w:noProof/>
            <w:webHidden/>
          </w:rPr>
          <w:t>57</w:t>
        </w:r>
        <w:r w:rsidR="0097105C">
          <w:rPr>
            <w:noProof/>
            <w:webHidden/>
          </w:rPr>
          <w:fldChar w:fldCharType="end"/>
        </w:r>
      </w:hyperlink>
    </w:p>
    <w:p w14:paraId="7E413951" w14:textId="4D9B88BA" w:rsidR="0097105C" w:rsidRDefault="00000000">
      <w:pPr>
        <w:pStyle w:val="TableofFigures"/>
        <w:rPr>
          <w:rFonts w:asciiTheme="minorHAnsi" w:eastAsiaTheme="minorEastAsia" w:hAnsiTheme="minorHAnsi" w:cstheme="minorBidi"/>
          <w:noProof/>
          <w:kern w:val="2"/>
          <w14:ligatures w14:val="standardContextual"/>
        </w:rPr>
      </w:pPr>
      <w:hyperlink w:anchor="_Toc135830234" w:history="1">
        <w:r w:rsidR="0097105C" w:rsidRPr="00324ACF">
          <w:rPr>
            <w:rStyle w:val="Hyperlink"/>
            <w:bCs/>
            <w:noProof/>
          </w:rPr>
          <w:t>Table 9</w:t>
        </w:r>
        <w:r w:rsidR="0097105C" w:rsidRPr="00324ACF">
          <w:rPr>
            <w:rStyle w:val="Hyperlink"/>
            <w:bCs/>
            <w:noProof/>
          </w:rPr>
          <w:noBreakHyphen/>
          <w:t>11. ProfileConstant – A Finite Thickness Profile Characterized by a Single Data Object.</w:t>
        </w:r>
        <w:r w:rsidR="0097105C">
          <w:rPr>
            <w:noProof/>
            <w:webHidden/>
          </w:rPr>
          <w:tab/>
        </w:r>
        <w:r w:rsidR="0097105C">
          <w:rPr>
            <w:noProof/>
            <w:webHidden/>
          </w:rPr>
          <w:fldChar w:fldCharType="begin"/>
        </w:r>
        <w:r w:rsidR="0097105C">
          <w:rPr>
            <w:noProof/>
            <w:webHidden/>
          </w:rPr>
          <w:instrText xml:space="preserve"> PAGEREF _Toc135830234 \h </w:instrText>
        </w:r>
        <w:r w:rsidR="0097105C">
          <w:rPr>
            <w:noProof/>
            <w:webHidden/>
          </w:rPr>
        </w:r>
        <w:r w:rsidR="0097105C">
          <w:rPr>
            <w:noProof/>
            <w:webHidden/>
          </w:rPr>
          <w:fldChar w:fldCharType="separate"/>
        </w:r>
        <w:r w:rsidR="0097105C">
          <w:rPr>
            <w:noProof/>
            <w:webHidden/>
          </w:rPr>
          <w:t>57</w:t>
        </w:r>
        <w:r w:rsidR="0097105C">
          <w:rPr>
            <w:noProof/>
            <w:webHidden/>
          </w:rPr>
          <w:fldChar w:fldCharType="end"/>
        </w:r>
      </w:hyperlink>
    </w:p>
    <w:p w14:paraId="2740C8E5" w14:textId="3C383161" w:rsidR="0097105C" w:rsidRDefault="00000000">
      <w:pPr>
        <w:pStyle w:val="TableofFigures"/>
        <w:rPr>
          <w:rFonts w:asciiTheme="minorHAnsi" w:eastAsiaTheme="minorEastAsia" w:hAnsiTheme="minorHAnsi" w:cstheme="minorBidi"/>
          <w:noProof/>
          <w:kern w:val="2"/>
          <w14:ligatures w14:val="standardContextual"/>
        </w:rPr>
      </w:pPr>
      <w:hyperlink w:anchor="_Toc135830235" w:history="1">
        <w:r w:rsidR="0097105C" w:rsidRPr="00324ACF">
          <w:rPr>
            <w:rStyle w:val="Hyperlink"/>
            <w:bCs/>
            <w:noProof/>
          </w:rPr>
          <w:t>Table 9</w:t>
        </w:r>
        <w:r w:rsidR="0097105C" w:rsidRPr="00324ACF">
          <w:rPr>
            <w:rStyle w:val="Hyperlink"/>
            <w:bCs/>
            <w:noProof/>
          </w:rPr>
          <w:noBreakHyphen/>
          <w:t>12. ProfileNPoints – A Profile Object Comprised of Two or More Radii and an Equal Number of Data Objects.</w:t>
        </w:r>
        <w:r w:rsidR="0097105C">
          <w:rPr>
            <w:noProof/>
            <w:webHidden/>
          </w:rPr>
          <w:tab/>
        </w:r>
        <w:r w:rsidR="0097105C">
          <w:rPr>
            <w:noProof/>
            <w:webHidden/>
          </w:rPr>
          <w:fldChar w:fldCharType="begin"/>
        </w:r>
        <w:r w:rsidR="0097105C">
          <w:rPr>
            <w:noProof/>
            <w:webHidden/>
          </w:rPr>
          <w:instrText xml:space="preserve"> PAGEREF _Toc135830235 \h </w:instrText>
        </w:r>
        <w:r w:rsidR="0097105C">
          <w:rPr>
            <w:noProof/>
            <w:webHidden/>
          </w:rPr>
        </w:r>
        <w:r w:rsidR="0097105C">
          <w:rPr>
            <w:noProof/>
            <w:webHidden/>
          </w:rPr>
          <w:fldChar w:fldCharType="separate"/>
        </w:r>
        <w:r w:rsidR="0097105C">
          <w:rPr>
            <w:noProof/>
            <w:webHidden/>
          </w:rPr>
          <w:t>58</w:t>
        </w:r>
        <w:r w:rsidR="0097105C">
          <w:rPr>
            <w:noProof/>
            <w:webHidden/>
          </w:rPr>
          <w:fldChar w:fldCharType="end"/>
        </w:r>
      </w:hyperlink>
    </w:p>
    <w:p w14:paraId="7B67C564" w14:textId="61A867D8" w:rsidR="0097105C" w:rsidRDefault="00000000">
      <w:pPr>
        <w:pStyle w:val="TableofFigures"/>
        <w:rPr>
          <w:rFonts w:asciiTheme="minorHAnsi" w:eastAsiaTheme="minorEastAsia" w:hAnsiTheme="minorHAnsi" w:cstheme="minorBidi"/>
          <w:noProof/>
          <w:kern w:val="2"/>
          <w14:ligatures w14:val="standardContextual"/>
        </w:rPr>
      </w:pPr>
      <w:hyperlink w:anchor="_Toc135830236" w:history="1">
        <w:r w:rsidR="0097105C" w:rsidRPr="00324ACF">
          <w:rPr>
            <w:rStyle w:val="Hyperlink"/>
            <w:bCs/>
            <w:noProof/>
          </w:rPr>
          <w:t>Table 9</w:t>
        </w:r>
        <w:r w:rsidR="0097105C" w:rsidRPr="00324ACF">
          <w:rPr>
            <w:rStyle w:val="Hyperlink"/>
            <w:bCs/>
            <w:noProof/>
          </w:rPr>
          <w:noBreakHyphen/>
          <w:t>13. ProfileSurface – A Profile Object that Represents Data, but no Radius.</w:t>
        </w:r>
        <w:r w:rsidR="0097105C">
          <w:rPr>
            <w:noProof/>
            <w:webHidden/>
          </w:rPr>
          <w:tab/>
        </w:r>
        <w:r w:rsidR="0097105C">
          <w:rPr>
            <w:noProof/>
            <w:webHidden/>
          </w:rPr>
          <w:fldChar w:fldCharType="begin"/>
        </w:r>
        <w:r w:rsidR="0097105C">
          <w:rPr>
            <w:noProof/>
            <w:webHidden/>
          </w:rPr>
          <w:instrText xml:space="preserve"> PAGEREF _Toc135830236 \h </w:instrText>
        </w:r>
        <w:r w:rsidR="0097105C">
          <w:rPr>
            <w:noProof/>
            <w:webHidden/>
          </w:rPr>
        </w:r>
        <w:r w:rsidR="0097105C">
          <w:rPr>
            <w:noProof/>
            <w:webHidden/>
          </w:rPr>
          <w:fldChar w:fldCharType="separate"/>
        </w:r>
        <w:r w:rsidR="0097105C">
          <w:rPr>
            <w:noProof/>
            <w:webHidden/>
          </w:rPr>
          <w:t>58</w:t>
        </w:r>
        <w:r w:rsidR="0097105C">
          <w:rPr>
            <w:noProof/>
            <w:webHidden/>
          </w:rPr>
          <w:fldChar w:fldCharType="end"/>
        </w:r>
      </w:hyperlink>
    </w:p>
    <w:p w14:paraId="570C831D" w14:textId="0E5AB02F" w:rsidR="0097105C" w:rsidRDefault="00000000">
      <w:pPr>
        <w:pStyle w:val="TableofFigures"/>
        <w:rPr>
          <w:rFonts w:asciiTheme="minorHAnsi" w:eastAsiaTheme="minorEastAsia" w:hAnsiTheme="minorHAnsi" w:cstheme="minorBidi"/>
          <w:noProof/>
          <w:kern w:val="2"/>
          <w14:ligatures w14:val="standardContextual"/>
        </w:rPr>
      </w:pPr>
      <w:hyperlink w:anchor="_Toc135830237" w:history="1">
        <w:r w:rsidR="0097105C" w:rsidRPr="00324ACF">
          <w:rPr>
            <w:rStyle w:val="Hyperlink"/>
            <w:bCs/>
            <w:noProof/>
          </w:rPr>
          <w:t>Table 9</w:t>
        </w:r>
        <w:r w:rsidR="0097105C" w:rsidRPr="00324ACF">
          <w:rPr>
            <w:rStyle w:val="Hyperlink"/>
            <w:bCs/>
            <w:noProof/>
          </w:rPr>
          <w:noBreakHyphen/>
          <w:t>14. Description of ASCII Grid File Parameters.</w:t>
        </w:r>
        <w:r w:rsidR="0097105C">
          <w:rPr>
            <w:noProof/>
            <w:webHidden/>
          </w:rPr>
          <w:tab/>
        </w:r>
        <w:r w:rsidR="0097105C">
          <w:rPr>
            <w:noProof/>
            <w:webHidden/>
          </w:rPr>
          <w:fldChar w:fldCharType="begin"/>
        </w:r>
        <w:r w:rsidR="0097105C">
          <w:rPr>
            <w:noProof/>
            <w:webHidden/>
          </w:rPr>
          <w:instrText xml:space="preserve"> PAGEREF _Toc135830237 \h </w:instrText>
        </w:r>
        <w:r w:rsidR="0097105C">
          <w:rPr>
            <w:noProof/>
            <w:webHidden/>
          </w:rPr>
        </w:r>
        <w:r w:rsidR="0097105C">
          <w:rPr>
            <w:noProof/>
            <w:webHidden/>
          </w:rPr>
          <w:fldChar w:fldCharType="separate"/>
        </w:r>
        <w:r w:rsidR="0097105C">
          <w:rPr>
            <w:noProof/>
            <w:webHidden/>
          </w:rPr>
          <w:t>58</w:t>
        </w:r>
        <w:r w:rsidR="0097105C">
          <w:rPr>
            <w:noProof/>
            <w:webHidden/>
          </w:rPr>
          <w:fldChar w:fldCharType="end"/>
        </w:r>
      </w:hyperlink>
    </w:p>
    <w:p w14:paraId="29B34B39" w14:textId="0139095F" w:rsidR="00BE54C5" w:rsidRPr="004234D4" w:rsidRDefault="00EE142C" w:rsidP="00CA6DCE">
      <w:pPr>
        <w:pStyle w:val="SANDBODY"/>
        <w:rPr>
          <w:b/>
          <w:bCs/>
        </w:rPr>
      </w:pPr>
      <w:r w:rsidRPr="004234D4">
        <w:rPr>
          <w:b/>
          <w:bCs/>
        </w:rPr>
        <w:fldChar w:fldCharType="end"/>
      </w:r>
    </w:p>
    <w:p w14:paraId="7CAA2E83" w14:textId="48798DAB" w:rsidR="00CB6802" w:rsidRPr="00A10A9D" w:rsidRDefault="00CB6802" w:rsidP="00A10A9D">
      <w:pPr>
        <w:spacing w:after="160" w:line="259" w:lineRule="auto"/>
        <w:rPr>
          <w:b/>
          <w:bCs/>
        </w:rPr>
      </w:pPr>
    </w:p>
    <w:p w14:paraId="63C42594" w14:textId="3A330406" w:rsidR="00071E1C" w:rsidRPr="004234D4" w:rsidRDefault="00CA6DCE" w:rsidP="00071E1C">
      <w:pPr>
        <w:pStyle w:val="SANDSubtitleCAP"/>
        <w:rPr>
          <w:bCs/>
        </w:rPr>
      </w:pPr>
      <w:r w:rsidRPr="004234D4">
        <w:rPr>
          <w:bCs/>
        </w:rPr>
        <w:lastRenderedPageBreak/>
        <w:t>Acronyms and Definitions</w:t>
      </w:r>
    </w:p>
    <w:p w14:paraId="201CBEF6" w14:textId="273A9D88" w:rsidR="00EE142C" w:rsidRPr="00516174" w:rsidRDefault="00EE142C" w:rsidP="00502F34">
      <w:pPr>
        <w:pStyle w:val="SANDBODY"/>
      </w:pPr>
    </w:p>
    <w:tbl>
      <w:tblPr>
        <w:tblStyle w:val="SANDTableStyle"/>
        <w:tblW w:w="9540" w:type="dxa"/>
        <w:tblInd w:w="0" w:type="dxa"/>
        <w:tblLayout w:type="fixed"/>
        <w:tblLook w:val="04A0" w:firstRow="1" w:lastRow="0" w:firstColumn="1" w:lastColumn="0" w:noHBand="0" w:noVBand="1"/>
      </w:tblPr>
      <w:tblGrid>
        <w:gridCol w:w="2245"/>
        <w:gridCol w:w="7295"/>
      </w:tblGrid>
      <w:tr w:rsidR="00EE142C" w:rsidRPr="00516174" w14:paraId="70F73474" w14:textId="77777777" w:rsidTr="00EE142C">
        <w:trPr>
          <w:cnfStyle w:val="100000000000" w:firstRow="1" w:lastRow="0" w:firstColumn="0" w:lastColumn="0" w:oddVBand="0" w:evenVBand="0" w:oddHBand="0" w:evenHBand="0" w:firstRowFirstColumn="0" w:firstRowLastColumn="0" w:lastRowFirstColumn="0" w:lastRowLastColumn="0"/>
        </w:trPr>
        <w:tc>
          <w:tcPr>
            <w:tcW w:w="2245" w:type="dxa"/>
          </w:tcPr>
          <w:p w14:paraId="09D69AF8" w14:textId="77777777" w:rsidR="00EE142C" w:rsidRPr="00516174" w:rsidRDefault="00EE142C" w:rsidP="00EE142C">
            <w:pPr>
              <w:pStyle w:val="SANDTableHead"/>
              <w:rPr>
                <w:b w:val="0"/>
              </w:rPr>
            </w:pPr>
            <w:r w:rsidRPr="00516174">
              <w:rPr>
                <w:b w:val="0"/>
              </w:rPr>
              <w:t>Abbreviation</w:t>
            </w:r>
          </w:p>
        </w:tc>
        <w:tc>
          <w:tcPr>
            <w:tcW w:w="7295" w:type="dxa"/>
          </w:tcPr>
          <w:p w14:paraId="0903C708" w14:textId="77777777" w:rsidR="00EE142C" w:rsidRPr="00516174" w:rsidRDefault="00EE142C" w:rsidP="00EE142C">
            <w:pPr>
              <w:pStyle w:val="SANDTableHead"/>
              <w:rPr>
                <w:b w:val="0"/>
              </w:rPr>
            </w:pPr>
            <w:r w:rsidRPr="00516174">
              <w:rPr>
                <w:b w:val="0"/>
              </w:rPr>
              <w:t>Definition</w:t>
            </w:r>
          </w:p>
        </w:tc>
      </w:tr>
      <w:tr w:rsidR="00EE142C" w:rsidRPr="00516174" w14:paraId="37017E5F" w14:textId="77777777" w:rsidTr="00EE142C">
        <w:tc>
          <w:tcPr>
            <w:tcW w:w="2245" w:type="dxa"/>
          </w:tcPr>
          <w:p w14:paraId="1D6FA3D3" w14:textId="3C5C4456" w:rsidR="00EE142C" w:rsidRPr="00516174" w:rsidRDefault="00164B15" w:rsidP="00EE142C">
            <w:pPr>
              <w:pStyle w:val="SANDTableText"/>
            </w:pPr>
            <w:r w:rsidRPr="00516174">
              <w:t>1D</w:t>
            </w:r>
          </w:p>
        </w:tc>
        <w:tc>
          <w:tcPr>
            <w:tcW w:w="7295" w:type="dxa"/>
          </w:tcPr>
          <w:p w14:paraId="5EECA1A1" w14:textId="1D447375" w:rsidR="00EE142C" w:rsidRPr="00516174" w:rsidRDefault="00164B15" w:rsidP="00EE142C">
            <w:pPr>
              <w:pStyle w:val="SANDTableText"/>
            </w:pPr>
            <w:r w:rsidRPr="00516174">
              <w:t>One dimensional</w:t>
            </w:r>
          </w:p>
        </w:tc>
      </w:tr>
      <w:tr w:rsidR="00EE142C" w:rsidRPr="00516174" w14:paraId="0EAFA34E" w14:textId="77777777" w:rsidTr="00EE142C">
        <w:tc>
          <w:tcPr>
            <w:tcW w:w="2245" w:type="dxa"/>
          </w:tcPr>
          <w:p w14:paraId="4F59D708" w14:textId="46667CE2" w:rsidR="00EE142C" w:rsidRPr="00516174" w:rsidRDefault="00164B15" w:rsidP="00EE142C">
            <w:pPr>
              <w:pStyle w:val="SANDTableText"/>
            </w:pPr>
            <w:r w:rsidRPr="00516174">
              <w:t>2D</w:t>
            </w:r>
          </w:p>
        </w:tc>
        <w:tc>
          <w:tcPr>
            <w:tcW w:w="7295" w:type="dxa"/>
          </w:tcPr>
          <w:p w14:paraId="449B238D" w14:textId="758C5239" w:rsidR="00EE142C" w:rsidRPr="00516174" w:rsidRDefault="00164B15" w:rsidP="00EE142C">
            <w:pPr>
              <w:pStyle w:val="SANDTableText"/>
            </w:pPr>
            <w:r w:rsidRPr="00516174">
              <w:t>Two dimensional</w:t>
            </w:r>
          </w:p>
        </w:tc>
      </w:tr>
      <w:tr w:rsidR="00164B15" w:rsidRPr="00516174" w14:paraId="5C2E7DF8" w14:textId="77777777" w:rsidTr="00EE142C">
        <w:tc>
          <w:tcPr>
            <w:tcW w:w="2245" w:type="dxa"/>
          </w:tcPr>
          <w:p w14:paraId="03189AF7" w14:textId="015F4A9E" w:rsidR="00164B15" w:rsidRPr="00516174" w:rsidRDefault="00164B15" w:rsidP="00164B15">
            <w:pPr>
              <w:pStyle w:val="SANDTableText"/>
            </w:pPr>
            <w:r w:rsidRPr="00516174">
              <w:t>3D</w:t>
            </w:r>
          </w:p>
        </w:tc>
        <w:tc>
          <w:tcPr>
            <w:tcW w:w="7295" w:type="dxa"/>
          </w:tcPr>
          <w:p w14:paraId="61FDAEF9" w14:textId="1CDD42BA" w:rsidR="00164B15" w:rsidRPr="00516174" w:rsidRDefault="00164B15" w:rsidP="00164B15">
            <w:pPr>
              <w:pStyle w:val="SANDTableText"/>
            </w:pPr>
            <w:r w:rsidRPr="00516174">
              <w:t>Three dimensional</w:t>
            </w:r>
          </w:p>
        </w:tc>
      </w:tr>
      <w:tr w:rsidR="00EE142C" w:rsidRPr="00516174" w14:paraId="257189D1" w14:textId="77777777" w:rsidTr="00EE142C">
        <w:tc>
          <w:tcPr>
            <w:tcW w:w="2245" w:type="dxa"/>
          </w:tcPr>
          <w:p w14:paraId="7EA37911" w14:textId="4ACCC6B4" w:rsidR="00EE142C" w:rsidRPr="00516174" w:rsidRDefault="00315CF2" w:rsidP="00EE142C">
            <w:pPr>
              <w:pStyle w:val="SANDTableText"/>
            </w:pPr>
            <w:r w:rsidRPr="00516174">
              <w:t>I/O</w:t>
            </w:r>
          </w:p>
        </w:tc>
        <w:tc>
          <w:tcPr>
            <w:tcW w:w="7295" w:type="dxa"/>
          </w:tcPr>
          <w:p w14:paraId="6068898B" w14:textId="1055A4D5" w:rsidR="00EE142C" w:rsidRPr="00516174" w:rsidRDefault="00315CF2" w:rsidP="00EE142C">
            <w:pPr>
              <w:pStyle w:val="SANDTableText"/>
            </w:pPr>
            <w:r w:rsidRPr="00516174">
              <w:t>Input/Output</w:t>
            </w:r>
          </w:p>
        </w:tc>
      </w:tr>
      <w:tr w:rsidR="00502F34" w:rsidRPr="00516174" w14:paraId="3F2F2880" w14:textId="77777777" w:rsidTr="00EE142C">
        <w:tc>
          <w:tcPr>
            <w:tcW w:w="2245" w:type="dxa"/>
          </w:tcPr>
          <w:p w14:paraId="536D9EE3" w14:textId="4DA62C77" w:rsidR="00502F34" w:rsidRPr="00516174" w:rsidRDefault="00502F34" w:rsidP="00EE142C">
            <w:pPr>
              <w:pStyle w:val="SANDTableText"/>
            </w:pPr>
            <w:r w:rsidRPr="00516174">
              <w:t>IERS</w:t>
            </w:r>
          </w:p>
        </w:tc>
        <w:tc>
          <w:tcPr>
            <w:tcW w:w="7295" w:type="dxa"/>
          </w:tcPr>
          <w:p w14:paraId="2F753997" w14:textId="51D5D3C9" w:rsidR="00502F34" w:rsidRPr="00516174" w:rsidRDefault="00502F34" w:rsidP="00EE142C">
            <w:pPr>
              <w:pStyle w:val="SANDTableText"/>
            </w:pPr>
            <w:r w:rsidRPr="00516174">
              <w:t>International Earth Rotation and Reference Systems Service Ellipsoid</w:t>
            </w:r>
          </w:p>
        </w:tc>
      </w:tr>
      <w:tr w:rsidR="00502F34" w:rsidRPr="00516174" w14:paraId="5A74269C" w14:textId="77777777" w:rsidTr="00EE142C">
        <w:tc>
          <w:tcPr>
            <w:tcW w:w="2245" w:type="dxa"/>
          </w:tcPr>
          <w:p w14:paraId="0F319DC1" w14:textId="737CD5D4" w:rsidR="00502F34" w:rsidRPr="00516174" w:rsidRDefault="00502F34" w:rsidP="00502F34">
            <w:pPr>
              <w:pStyle w:val="SANDTableText"/>
            </w:pPr>
            <w:r w:rsidRPr="00516174">
              <w:t>IERS_RCONST</w:t>
            </w:r>
          </w:p>
        </w:tc>
        <w:tc>
          <w:tcPr>
            <w:tcW w:w="7295" w:type="dxa"/>
          </w:tcPr>
          <w:p w14:paraId="7D7DB420" w14:textId="14CBA2E0" w:rsidR="00502F34" w:rsidRPr="00516174" w:rsidRDefault="00502F34" w:rsidP="00502F34">
            <w:pPr>
              <w:pStyle w:val="SANDTableText"/>
            </w:pPr>
            <w:r w:rsidRPr="00516174">
              <w:t>International Earth Rotation and Reference Systems Service Ellipsoid, Constant Radius</w:t>
            </w:r>
          </w:p>
        </w:tc>
      </w:tr>
      <w:tr w:rsidR="00502F34" w:rsidRPr="00516174" w14:paraId="19EA9820" w14:textId="77777777" w:rsidTr="00EE142C">
        <w:tc>
          <w:tcPr>
            <w:tcW w:w="2245" w:type="dxa"/>
          </w:tcPr>
          <w:p w14:paraId="7B2ECE39" w14:textId="55C63ED6" w:rsidR="00502F34" w:rsidRPr="00516174" w:rsidRDefault="00502F34" w:rsidP="00EE142C">
            <w:pPr>
              <w:pStyle w:val="SANDTableText"/>
            </w:pPr>
            <w:r w:rsidRPr="00516174">
              <w:t>GRS80</w:t>
            </w:r>
          </w:p>
        </w:tc>
        <w:tc>
          <w:tcPr>
            <w:tcW w:w="7295" w:type="dxa"/>
          </w:tcPr>
          <w:p w14:paraId="4DAA50CD" w14:textId="776981CE" w:rsidR="00502F34" w:rsidRPr="00516174" w:rsidRDefault="00502F34" w:rsidP="00EE142C">
            <w:pPr>
              <w:pStyle w:val="SANDTableText"/>
            </w:pPr>
            <w:r w:rsidRPr="00516174">
              <w:t>Geodetic Reference System 1980 Ellipsoid</w:t>
            </w:r>
          </w:p>
        </w:tc>
      </w:tr>
      <w:tr w:rsidR="00502F34" w:rsidRPr="00516174" w14:paraId="4907723F" w14:textId="77777777" w:rsidTr="00EE142C">
        <w:tc>
          <w:tcPr>
            <w:tcW w:w="2245" w:type="dxa"/>
          </w:tcPr>
          <w:p w14:paraId="22C402F3" w14:textId="2CF82D41" w:rsidR="00502F34" w:rsidRPr="00516174" w:rsidRDefault="00502F34" w:rsidP="00502F34">
            <w:pPr>
              <w:pStyle w:val="SANDTableText"/>
            </w:pPr>
            <w:r w:rsidRPr="00516174">
              <w:t>GRS80_RCONST</w:t>
            </w:r>
          </w:p>
        </w:tc>
        <w:tc>
          <w:tcPr>
            <w:tcW w:w="7295" w:type="dxa"/>
          </w:tcPr>
          <w:p w14:paraId="54B1EE15" w14:textId="550A4477" w:rsidR="00502F34" w:rsidRPr="00516174" w:rsidRDefault="00502F34" w:rsidP="00502F34">
            <w:pPr>
              <w:pStyle w:val="SANDTableText"/>
            </w:pPr>
            <w:r w:rsidRPr="00516174">
              <w:t>Geodetic Reference System 1980 Ellipsoid, Constant Radius</w:t>
            </w:r>
          </w:p>
        </w:tc>
      </w:tr>
      <w:tr w:rsidR="00502F34" w:rsidRPr="00516174" w14:paraId="2C6C130D" w14:textId="77777777" w:rsidTr="00EE142C">
        <w:tc>
          <w:tcPr>
            <w:tcW w:w="2245" w:type="dxa"/>
          </w:tcPr>
          <w:p w14:paraId="150C4B3A" w14:textId="52C78E41" w:rsidR="00502F34" w:rsidRPr="00516174" w:rsidRDefault="00502F34" w:rsidP="00EE142C">
            <w:pPr>
              <w:pStyle w:val="SANDTableText"/>
            </w:pPr>
            <w:r w:rsidRPr="00516174">
              <w:t>WGS84</w:t>
            </w:r>
          </w:p>
        </w:tc>
        <w:tc>
          <w:tcPr>
            <w:tcW w:w="7295" w:type="dxa"/>
          </w:tcPr>
          <w:p w14:paraId="13AE9A8F" w14:textId="0147E39D" w:rsidR="00502F34" w:rsidRPr="00516174" w:rsidRDefault="00502F34" w:rsidP="00EE142C">
            <w:pPr>
              <w:pStyle w:val="SANDTableText"/>
            </w:pPr>
            <w:r w:rsidRPr="00516174">
              <w:t>World Geodetic System 1984 Ellipsoid</w:t>
            </w:r>
          </w:p>
        </w:tc>
      </w:tr>
      <w:tr w:rsidR="00502F34" w:rsidRPr="00516174" w14:paraId="56D36DDD" w14:textId="77777777" w:rsidTr="00EE142C">
        <w:tc>
          <w:tcPr>
            <w:tcW w:w="2245" w:type="dxa"/>
          </w:tcPr>
          <w:p w14:paraId="6DF64B95" w14:textId="6AAEC5AE" w:rsidR="00502F34" w:rsidRPr="00516174" w:rsidRDefault="00502F34" w:rsidP="00EE142C">
            <w:pPr>
              <w:pStyle w:val="SANDTableText"/>
            </w:pPr>
            <w:r w:rsidRPr="00516174">
              <w:t>WGS84_RCONST</w:t>
            </w:r>
          </w:p>
        </w:tc>
        <w:tc>
          <w:tcPr>
            <w:tcW w:w="7295" w:type="dxa"/>
          </w:tcPr>
          <w:p w14:paraId="1CBE97D4" w14:textId="43DB5B8B" w:rsidR="00502F34" w:rsidRPr="00516174" w:rsidRDefault="00502F34" w:rsidP="00EE142C">
            <w:pPr>
              <w:pStyle w:val="SANDTableText"/>
            </w:pPr>
            <w:r w:rsidRPr="00516174">
              <w:t>World Geodetic System 1984 Ellipsoid, Constant Radius</w:t>
            </w:r>
          </w:p>
        </w:tc>
      </w:tr>
    </w:tbl>
    <w:p w14:paraId="5045E3A1" w14:textId="77777777" w:rsidR="003406E0" w:rsidRPr="004234D4" w:rsidRDefault="003406E0" w:rsidP="003406E0">
      <w:pPr>
        <w:pStyle w:val="Heading1"/>
        <w:rPr>
          <w:bCs/>
        </w:rPr>
      </w:pPr>
      <w:bookmarkStart w:id="5" w:name="_Toc49763525"/>
      <w:bookmarkStart w:id="6" w:name="_Toc135830089"/>
      <w:bookmarkStart w:id="7" w:name="_Toc521250270"/>
      <w:r w:rsidRPr="004234D4">
        <w:rPr>
          <w:bCs/>
        </w:rPr>
        <w:lastRenderedPageBreak/>
        <w:t>Introduction</w:t>
      </w:r>
      <w:bookmarkEnd w:id="5"/>
      <w:bookmarkEnd w:id="6"/>
    </w:p>
    <w:p w14:paraId="243A70BB" w14:textId="2442D896" w:rsidR="003406E0" w:rsidRDefault="003406E0" w:rsidP="003406E0">
      <w:r w:rsidRPr="00516174">
        <w:t xml:space="preserve">GeoTess is a model parameterization for multi-dimensional Earth models and an extendable software system that implements the construction, population, </w:t>
      </w:r>
      <w:r w:rsidR="00A71AA5" w:rsidRPr="00516174">
        <w:t>storage,</w:t>
      </w:r>
      <w:r w:rsidRPr="00516174">
        <w:t xml:space="preserve"> and interrogation of data stored in the model.</w:t>
      </w:r>
      <w:r w:rsidR="00A60A46">
        <w:t xml:space="preserve"> </w:t>
      </w:r>
      <w:r w:rsidRPr="00516174">
        <w:t>GeoTess is not limited to any particular type of data</w:t>
      </w:r>
      <w:r w:rsidR="00A71AA5">
        <w:t>. T</w:t>
      </w:r>
      <w:r w:rsidRPr="00516174">
        <w:t xml:space="preserve">o GeoTess, the data are just 1D arrays of values associated with each </w:t>
      </w:r>
      <w:r w:rsidR="00D758E6">
        <w:t>point</w:t>
      </w:r>
      <w:r w:rsidRPr="00516174">
        <w:t xml:space="preserve"> in the grid.</w:t>
      </w:r>
    </w:p>
    <w:p w14:paraId="201794E1" w14:textId="77777777" w:rsidR="00E2523C" w:rsidRDefault="00E2523C" w:rsidP="003406E0"/>
    <w:p w14:paraId="5301D669" w14:textId="7E80E390" w:rsidR="00E2523C" w:rsidRPr="00317771" w:rsidRDefault="00E2523C" w:rsidP="00E2523C">
      <w:r>
        <w:t>GeoTess</w:t>
      </w:r>
      <w:r w:rsidRPr="00741BB4">
        <w:t xml:space="preserve"> is distributed through GitHub</w:t>
      </w:r>
      <w:r>
        <w:t xml:space="preserve"> in one of three ways</w:t>
      </w:r>
      <w:r w:rsidR="00614348">
        <w:t>. First, the user can download GeoTess</w:t>
      </w:r>
      <w:r w:rsidR="007F6C2B">
        <w:t xml:space="preserve"> in Java</w:t>
      </w:r>
      <w:r w:rsidR="00614348">
        <w:t xml:space="preserve"> as part of the Salsa3DSoftware package</w:t>
      </w:r>
      <w:r w:rsidRPr="00741BB4">
        <w:t xml:space="preserve"> at </w:t>
      </w:r>
      <w:hyperlink r:id="rId21" w:history="1">
        <w:r w:rsidRPr="00A51F43">
          <w:rPr>
            <w:rStyle w:val="Hyperlink"/>
          </w:rPr>
          <w:t>https://github.com/sandialabs/Salsa3DSoftware</w:t>
        </w:r>
      </w:hyperlink>
      <w:r>
        <w:t>.</w:t>
      </w:r>
      <w:r w:rsidRPr="00741BB4">
        <w:t xml:space="preserve"> </w:t>
      </w:r>
      <w:r w:rsidR="00614348">
        <w:t>This package includes</w:t>
      </w:r>
      <w:r w:rsidRPr="00741BB4">
        <w:t xml:space="preserve"> </w:t>
      </w:r>
      <w:r w:rsidR="00614348">
        <w:t>L</w:t>
      </w:r>
      <w:r>
        <w:t>ocOO3D</w:t>
      </w:r>
      <w:r w:rsidR="00614348">
        <w:t xml:space="preserve"> (</w:t>
      </w:r>
      <w:r w:rsidRPr="00741BB4">
        <w:t xml:space="preserve">used to </w:t>
      </w:r>
      <w:r w:rsidR="007F6C2B">
        <w:t>perform event locations using GeoTess velocity models)</w:t>
      </w:r>
      <w:r w:rsidRPr="00741BB4">
        <w:t xml:space="preserve"> and </w:t>
      </w:r>
      <w:r>
        <w:t>PCalc</w:t>
      </w:r>
      <w:r w:rsidRPr="00741BB4">
        <w:t xml:space="preserve"> (</w:t>
      </w:r>
      <w:r w:rsidRPr="00F35E5F">
        <w:t xml:space="preserve">used for raytracing and travel-time computation </w:t>
      </w:r>
      <w:r>
        <w:t>using</w:t>
      </w:r>
      <w:r w:rsidRPr="00F35E5F">
        <w:t xml:space="preserve"> </w:t>
      </w:r>
      <w:r>
        <w:t>GeoTess velocity models</w:t>
      </w:r>
      <w:r w:rsidRPr="00741BB4">
        <w:t>)</w:t>
      </w:r>
      <w:r w:rsidR="007F6C2B">
        <w:t xml:space="preserve"> in addition to GeoTess. Second, the user can download GeoTess in Java individually at </w:t>
      </w:r>
      <w:hyperlink r:id="rId22" w:history="1">
        <w:r w:rsidR="007F6C2B" w:rsidRPr="002F17E0">
          <w:rPr>
            <w:rStyle w:val="Hyperlink"/>
          </w:rPr>
          <w:t>https://github.com/sandialabs/GeoTessJava</w:t>
        </w:r>
      </w:hyperlink>
      <w:r w:rsidR="007F6C2B">
        <w:t xml:space="preserve">. Finally, a C++ version of GeoTess can be downloaded at </w:t>
      </w:r>
      <w:hyperlink r:id="rId23" w:history="1">
        <w:r w:rsidR="00CB7F7F" w:rsidRPr="002F17E0">
          <w:rPr>
            <w:rStyle w:val="Hyperlink"/>
          </w:rPr>
          <w:t>https://github.com/sandialabs/GeoTessCPP</w:t>
        </w:r>
      </w:hyperlink>
      <w:r w:rsidR="00CB7F7F">
        <w:t>; this version includes a specialized extension GeoTessAmplitude</w:t>
      </w:r>
      <w:r w:rsidR="00B64CDF">
        <w:t xml:space="preserve"> that allows GeoTess to create and manipulate amplitude, i.e., attenuation, models.</w:t>
      </w:r>
    </w:p>
    <w:p w14:paraId="088B69B7" w14:textId="77777777" w:rsidR="00E2523C" w:rsidRPr="00DE5951" w:rsidRDefault="00E2523C" w:rsidP="00E2523C"/>
    <w:p w14:paraId="2C304633" w14:textId="0476093C" w:rsidR="00E2523C" w:rsidRPr="00516174" w:rsidRDefault="00B64CDF" w:rsidP="003406E0">
      <w:r>
        <w:t>In all cases, GeoTess</w:t>
      </w:r>
      <w:r w:rsidR="00E2523C">
        <w:t xml:space="preserve"> </w:t>
      </w:r>
      <w:r w:rsidR="00E2523C" w:rsidRPr="00B465A1">
        <w:t xml:space="preserve">is packaged with the latest version of this user’s manual and </w:t>
      </w:r>
      <w:r w:rsidR="001562AE">
        <w:t>two</w:t>
      </w:r>
      <w:r w:rsidR="00E2523C" w:rsidRPr="00B465A1">
        <w:t xml:space="preserve"> set</w:t>
      </w:r>
      <w:r w:rsidR="001562AE">
        <w:t>s</w:t>
      </w:r>
      <w:r w:rsidR="00E2523C" w:rsidRPr="00B465A1">
        <w:t xml:space="preserve"> of examples</w:t>
      </w:r>
      <w:r w:rsidR="001562AE">
        <w:t>, one for the GeoTess</w:t>
      </w:r>
      <w:r w:rsidR="005F1B22">
        <w:t xml:space="preserve">Builder application (Section </w:t>
      </w:r>
      <w:r w:rsidR="005F1B22">
        <w:fldChar w:fldCharType="begin"/>
      </w:r>
      <w:r w:rsidR="005F1B22">
        <w:instrText xml:space="preserve"> REF _Ref136931820 \r \h </w:instrText>
      </w:r>
      <w:r w:rsidR="005F1B22">
        <w:fldChar w:fldCharType="separate"/>
      </w:r>
      <w:r w:rsidR="005F1B22">
        <w:t>5</w:t>
      </w:r>
      <w:r w:rsidR="005F1B22">
        <w:fldChar w:fldCharType="end"/>
      </w:r>
      <w:r w:rsidR="005F1B22">
        <w:t>)</w:t>
      </w:r>
      <w:r w:rsidR="0077718E">
        <w:t xml:space="preserve"> and one for general usages of GeoTess</w:t>
      </w:r>
      <w:r w:rsidR="00E2523C" w:rsidRPr="00B465A1">
        <w:t>. To compile</w:t>
      </w:r>
      <w:r w:rsidR="00D408D4">
        <w:t xml:space="preserve"> the Java version of GeoTess</w:t>
      </w:r>
      <w:r w:rsidR="00E2523C" w:rsidRPr="00B465A1">
        <w:t xml:space="preserve"> from the source code</w:t>
      </w:r>
      <w:r w:rsidR="00D408D4">
        <w:t xml:space="preserve"> (either as part of the Salsa3DSoftware package or individually)</w:t>
      </w:r>
      <w:r w:rsidR="00E2523C" w:rsidRPr="00B465A1">
        <w:t>, the user will need to have the Maven software package (</w:t>
      </w:r>
      <w:hyperlink r:id="rId24" w:history="1">
        <w:r w:rsidR="00E2523C" w:rsidRPr="00A51F43">
          <w:rPr>
            <w:rStyle w:val="Hyperlink"/>
          </w:rPr>
          <w:t>https://maven.apache.org/index.html</w:t>
        </w:r>
      </w:hyperlink>
      <w:r w:rsidR="00E2523C" w:rsidRPr="00B465A1">
        <w:t xml:space="preserve">) </w:t>
      </w:r>
      <w:r w:rsidR="00E2523C">
        <w:t>and Java ver. ≥ 10 installed.</w:t>
      </w:r>
      <w:r w:rsidR="00E2523C" w:rsidRPr="00B465A1">
        <w:t xml:space="preserve"> </w:t>
      </w:r>
      <w:r w:rsidR="00D408D4">
        <w:t>To compile the C++ version of GeoTess from the source code</w:t>
      </w:r>
      <w:r w:rsidR="006A586A">
        <w:t xml:space="preserve">, </w:t>
      </w:r>
      <w:r w:rsidR="0018584B">
        <w:t>a</w:t>
      </w:r>
      <w:r w:rsidR="006A586A">
        <w:t xml:space="preserve"> gcc compiler needs to be installed.</w:t>
      </w:r>
    </w:p>
    <w:p w14:paraId="45FFCCCC" w14:textId="77777777" w:rsidR="003631AB" w:rsidRPr="00516174" w:rsidRDefault="003631AB" w:rsidP="003406E0"/>
    <w:p w14:paraId="71037638" w14:textId="4DCA9586" w:rsidR="003406E0" w:rsidRPr="00516174" w:rsidRDefault="003406E0" w:rsidP="003406E0">
      <w:r w:rsidRPr="00516174">
        <w:t>Applications can access GeoTess as a library.</w:t>
      </w:r>
      <w:r w:rsidR="00A60A46">
        <w:t xml:space="preserve"> </w:t>
      </w:r>
      <w:r w:rsidRPr="00516174">
        <w:t>In this mode of interaction, applications can perform the following tasks:</w:t>
      </w:r>
    </w:p>
    <w:p w14:paraId="5B295F62" w14:textId="77777777" w:rsidR="001E53F2" w:rsidRPr="00516174" w:rsidRDefault="001E53F2" w:rsidP="003406E0"/>
    <w:p w14:paraId="2CDB3CB4" w14:textId="6FD710CA" w:rsidR="003406E0" w:rsidRPr="00516174" w:rsidRDefault="003406E0" w:rsidP="0071265D">
      <w:pPr>
        <w:numPr>
          <w:ilvl w:val="0"/>
          <w:numId w:val="15"/>
        </w:numPr>
        <w:spacing w:after="240"/>
      </w:pPr>
      <w:r w:rsidRPr="00516174">
        <w:t xml:space="preserve">Read grids and models from, and write them to, files in </w:t>
      </w:r>
      <w:r w:rsidR="006B295C">
        <w:t>ASCII</w:t>
      </w:r>
      <w:r w:rsidRPr="00516174">
        <w:t xml:space="preserve"> and binary formats. </w:t>
      </w:r>
    </w:p>
    <w:p w14:paraId="71B490B1" w14:textId="28AC10CB" w:rsidR="003406E0" w:rsidRPr="00516174" w:rsidRDefault="003406E0" w:rsidP="0071265D">
      <w:pPr>
        <w:numPr>
          <w:ilvl w:val="0"/>
          <w:numId w:val="15"/>
        </w:numPr>
        <w:spacing w:after="240"/>
      </w:pPr>
      <w:r w:rsidRPr="00516174">
        <w:t xml:space="preserve">Query a model grid for information about the nodes, </w:t>
      </w:r>
      <w:r w:rsidR="00421358" w:rsidRPr="00516174">
        <w:t>cells,</w:t>
      </w:r>
      <w:r w:rsidRPr="00516174">
        <w:t xml:space="preserve"> or tessellations.</w:t>
      </w:r>
    </w:p>
    <w:p w14:paraId="371FC532" w14:textId="77777777" w:rsidR="003406E0" w:rsidRPr="00516174" w:rsidRDefault="003406E0" w:rsidP="0071265D">
      <w:pPr>
        <w:numPr>
          <w:ilvl w:val="0"/>
          <w:numId w:val="15"/>
        </w:numPr>
        <w:spacing w:after="240"/>
      </w:pPr>
      <w:r w:rsidRPr="00516174">
        <w:t>Associate data structures with the nodes of the geometry.</w:t>
      </w:r>
    </w:p>
    <w:p w14:paraId="58DCE269" w14:textId="77777777" w:rsidR="003406E0" w:rsidRPr="00516174" w:rsidRDefault="003406E0" w:rsidP="0071265D">
      <w:pPr>
        <w:numPr>
          <w:ilvl w:val="0"/>
          <w:numId w:val="15"/>
        </w:numPr>
        <w:spacing w:after="240"/>
      </w:pPr>
      <w:r w:rsidRPr="00516174">
        <w:t>Query the model for the data associated with a specified node.</w:t>
      </w:r>
    </w:p>
    <w:p w14:paraId="2CE6A86B" w14:textId="77777777" w:rsidR="003406E0" w:rsidRPr="00516174" w:rsidRDefault="003406E0" w:rsidP="0071265D">
      <w:pPr>
        <w:numPr>
          <w:ilvl w:val="0"/>
          <w:numId w:val="15"/>
        </w:numPr>
        <w:spacing w:after="240"/>
      </w:pPr>
      <w:r w:rsidRPr="00516174">
        <w:t>Modify the data associated with a node.</w:t>
      </w:r>
    </w:p>
    <w:p w14:paraId="27D7D548" w14:textId="77777777" w:rsidR="003406E0" w:rsidRPr="00516174" w:rsidRDefault="003406E0" w:rsidP="0071265D">
      <w:pPr>
        <w:numPr>
          <w:ilvl w:val="0"/>
          <w:numId w:val="15"/>
        </w:numPr>
        <w:spacing w:after="240"/>
      </w:pPr>
      <w:r w:rsidRPr="00516174">
        <w:t>Find arbitrary positions within the grid hierarchy (point searching).</w:t>
      </w:r>
    </w:p>
    <w:p w14:paraId="1E1DFEC7" w14:textId="6C0CF583" w:rsidR="003406E0" w:rsidRPr="00516174" w:rsidRDefault="003406E0" w:rsidP="0071265D">
      <w:pPr>
        <w:numPr>
          <w:ilvl w:val="0"/>
          <w:numId w:val="15"/>
        </w:numPr>
        <w:spacing w:after="240"/>
      </w:pPr>
      <w:r w:rsidRPr="00516174">
        <w:t>Retrieve the interpolation coefficients at arbitrary locations in space.</w:t>
      </w:r>
      <w:r w:rsidR="00A60A46">
        <w:t xml:space="preserve"> </w:t>
      </w:r>
      <w:r w:rsidRPr="00516174">
        <w:t>GeoTess currently implements linear and natural neighbor interpolation algorithms.</w:t>
      </w:r>
    </w:p>
    <w:p w14:paraId="7FC3E70A" w14:textId="77777777" w:rsidR="003406E0" w:rsidRPr="00516174" w:rsidRDefault="003406E0" w:rsidP="0071265D">
      <w:pPr>
        <w:numPr>
          <w:ilvl w:val="0"/>
          <w:numId w:val="15"/>
        </w:numPr>
        <w:spacing w:after="240"/>
      </w:pPr>
      <w:r w:rsidRPr="00516174">
        <w:t>Interpolate data values at arbitrary positions using the interpolation coefficients described above.</w:t>
      </w:r>
    </w:p>
    <w:p w14:paraId="1983672B" w14:textId="77777777" w:rsidR="003406E0" w:rsidRPr="00516174" w:rsidRDefault="003406E0" w:rsidP="0071265D">
      <w:pPr>
        <w:numPr>
          <w:ilvl w:val="0"/>
          <w:numId w:val="15"/>
        </w:numPr>
        <w:spacing w:after="240"/>
      </w:pPr>
      <w:r w:rsidRPr="00516174">
        <w:t>Given a sequence of points that defines a ray path through a model, retrieve the weights (data kernels) associated with the grid nodes in the model that were influenced by the ray path.</w:t>
      </w:r>
    </w:p>
    <w:p w14:paraId="61198BE6" w14:textId="5E791BB5" w:rsidR="003406E0" w:rsidRPr="00516174" w:rsidRDefault="003406E0" w:rsidP="003406E0">
      <w:r w:rsidRPr="00516174">
        <w:lastRenderedPageBreak/>
        <w:t>These functions are described more fully in</w:t>
      </w:r>
      <w:r w:rsidR="00982B7F">
        <w:t xml:space="preserve"> Section</w:t>
      </w:r>
      <w:r w:rsidRPr="00516174">
        <w:t xml:space="preserve"> </w:t>
      </w:r>
      <w:r w:rsidR="00982B7F">
        <w:fldChar w:fldCharType="begin"/>
      </w:r>
      <w:r w:rsidR="00982B7F">
        <w:instrText xml:space="preserve"> REF _Ref134175646 \r \h </w:instrText>
      </w:r>
      <w:r w:rsidR="00982B7F">
        <w:fldChar w:fldCharType="separate"/>
      </w:r>
      <w:r w:rsidR="0097105C">
        <w:t>4</w:t>
      </w:r>
      <w:r w:rsidR="00982B7F">
        <w:fldChar w:fldCharType="end"/>
      </w:r>
      <w:r w:rsidRPr="00516174">
        <w:t xml:space="preserve">. Complete interface documentation for every </w:t>
      </w:r>
      <w:r w:rsidR="00EE052E" w:rsidRPr="00516174">
        <w:t>publicly</w:t>
      </w:r>
      <w:r w:rsidRPr="00516174">
        <w:t xml:space="preserve"> accessible function in the library is provided for each language in html format</w:t>
      </w:r>
      <w:r w:rsidR="004767AD">
        <w:t xml:space="preserve"> </w:t>
      </w:r>
      <w:r w:rsidR="00361B71">
        <w:t>(</w:t>
      </w:r>
      <w:hyperlink r:id="rId25" w:history="1">
        <w:r w:rsidR="00B011B1" w:rsidRPr="00AE0029">
          <w:rPr>
            <w:rStyle w:val="Hyperlink"/>
          </w:rPr>
          <w:t>C++</w:t>
        </w:r>
        <w:r w:rsidR="00AE0029" w:rsidRPr="00AE0029">
          <w:rPr>
            <w:rStyle w:val="Hyperlink"/>
          </w:rPr>
          <w:t>/C interface</w:t>
        </w:r>
      </w:hyperlink>
      <w:r w:rsidR="00361B71">
        <w:t xml:space="preserve">, </w:t>
      </w:r>
      <w:hyperlink r:id="rId26" w:history="1">
        <w:r w:rsidR="00361B71" w:rsidRPr="009B469F">
          <w:rPr>
            <w:rStyle w:val="Hyperlink"/>
          </w:rPr>
          <w:t>Java</w:t>
        </w:r>
      </w:hyperlink>
      <w:r w:rsidR="00361B71">
        <w:t>)</w:t>
      </w:r>
      <w:r w:rsidRPr="00516174">
        <w:t xml:space="preserve">. </w:t>
      </w:r>
    </w:p>
    <w:p w14:paraId="039D4E5A" w14:textId="77777777" w:rsidR="00271352" w:rsidRPr="00516174" w:rsidRDefault="00271352" w:rsidP="003406E0"/>
    <w:p w14:paraId="2C18E7FF" w14:textId="0061A51B" w:rsidR="003406E0" w:rsidRPr="00516174" w:rsidRDefault="003406E0" w:rsidP="003406E0">
      <w:r w:rsidRPr="00516174">
        <w:t>The GeoTess library is available in Java and C++ with a C interface to the C++ library</w:t>
      </w:r>
      <w:r w:rsidR="00C93D1E">
        <w:t xml:space="preserve"> (see </w:t>
      </w:r>
      <w:r w:rsidR="00C93D1E">
        <w:fldChar w:fldCharType="begin"/>
      </w:r>
      <w:r w:rsidR="00C93D1E">
        <w:instrText xml:space="preserve"> REF _Ref136941127 \n \h </w:instrText>
      </w:r>
      <w:r w:rsidR="00C93D1E">
        <w:fldChar w:fldCharType="separate"/>
      </w:r>
      <w:r w:rsidR="00C93D1E">
        <w:t>Appendix C</w:t>
      </w:r>
      <w:r w:rsidR="00C93D1E">
        <w:fldChar w:fldCharType="end"/>
      </w:r>
      <w:r w:rsidR="00C93D1E">
        <w:t>)</w:t>
      </w:r>
      <w:r w:rsidRPr="00516174">
        <w:t xml:space="preserve">. </w:t>
      </w:r>
      <w:r w:rsidR="00F26238">
        <w:t>In the case of the C++ version of the software,</w:t>
      </w:r>
      <w:r w:rsidRPr="00516174">
        <w:t xml:space="preserve"> </w:t>
      </w:r>
      <w:r w:rsidR="00F26238">
        <w:t>s</w:t>
      </w:r>
      <w:r w:rsidRPr="00516174">
        <w:t>ource code</w:t>
      </w:r>
      <w:r w:rsidR="00D62F95">
        <w:t xml:space="preserve">, </w:t>
      </w:r>
      <w:r w:rsidR="00D62F95" w:rsidRPr="00516174">
        <w:t>precompiled binaries for Linux, MacOS and Windows operating systems</w:t>
      </w:r>
      <w:r w:rsidR="00D62F95">
        <w:t>,</w:t>
      </w:r>
      <w:r w:rsidRPr="00516174">
        <w:t xml:space="preserve"> and Makefiles are provided</w:t>
      </w:r>
      <w:r w:rsidR="00F17C9C">
        <w:t>.</w:t>
      </w:r>
      <w:r w:rsidRPr="00516174">
        <w:t xml:space="preserve"> </w:t>
      </w:r>
      <w:r w:rsidR="00F17C9C">
        <w:t>The provided M</w:t>
      </w:r>
      <w:r w:rsidRPr="00516174">
        <w:t xml:space="preserve">akefiles </w:t>
      </w:r>
      <w:r w:rsidR="00F17C9C">
        <w:t>can</w:t>
      </w:r>
      <w:r w:rsidRPr="00516174">
        <w:t xml:space="preserve"> also</w:t>
      </w:r>
      <w:r w:rsidR="00F17C9C">
        <w:t xml:space="preserve"> compile on</w:t>
      </w:r>
      <w:r w:rsidRPr="00516174">
        <w:t xml:space="preserve"> SunOS, but</w:t>
      </w:r>
      <w:r w:rsidR="00F02994">
        <w:t xml:space="preserve"> note that</w:t>
      </w:r>
      <w:r w:rsidRPr="00516174">
        <w:t xml:space="preserve"> this operating system is no longer supported.</w:t>
      </w:r>
      <w:r w:rsidR="00A60A46">
        <w:t xml:space="preserve"> </w:t>
      </w:r>
    </w:p>
    <w:p w14:paraId="2CEC187F" w14:textId="77777777" w:rsidR="00271352" w:rsidRPr="00516174" w:rsidRDefault="00271352" w:rsidP="003406E0"/>
    <w:p w14:paraId="35312568" w14:textId="03264ED8" w:rsidR="00A363D1" w:rsidRDefault="003406E0" w:rsidP="003406E0">
      <w:r w:rsidRPr="00516174">
        <w:t xml:space="preserve">In addition to </w:t>
      </w:r>
      <w:r w:rsidR="00A363D1">
        <w:t>the standard</w:t>
      </w:r>
      <w:r w:rsidR="00A363D1" w:rsidRPr="00516174">
        <w:t xml:space="preserve"> </w:t>
      </w:r>
      <w:r w:rsidRPr="00516174">
        <w:t>GeoTess</w:t>
      </w:r>
      <w:r w:rsidR="00A363D1">
        <w:t xml:space="preserve"> package</w:t>
      </w:r>
      <w:r w:rsidRPr="00516174">
        <w:t>, two applications are provided:</w:t>
      </w:r>
    </w:p>
    <w:p w14:paraId="28706E6C" w14:textId="382316DE" w:rsidR="00A363D1" w:rsidRDefault="003406E0" w:rsidP="003406E0">
      <w:r w:rsidRPr="00516174">
        <w:t xml:space="preserve"> </w:t>
      </w:r>
    </w:p>
    <w:p w14:paraId="317263F1" w14:textId="1B415D4D" w:rsidR="00524A5D" w:rsidRDefault="003406E0" w:rsidP="00A363D1">
      <w:pPr>
        <w:pStyle w:val="ListParagraph"/>
        <w:numPr>
          <w:ilvl w:val="0"/>
          <w:numId w:val="35"/>
        </w:numPr>
      </w:pPr>
      <w:r w:rsidRPr="00A363D1">
        <w:rPr>
          <w:i/>
        </w:rPr>
        <w:t>GeoTessExplorer</w:t>
      </w:r>
      <w:r w:rsidRPr="00516174">
        <w:t xml:space="preserve"> </w:t>
      </w:r>
      <w:r w:rsidR="00524A5D">
        <w:t>– provides functions to</w:t>
      </w:r>
      <w:r w:rsidRPr="00516174">
        <w:t xml:space="preserve"> extrac</w:t>
      </w:r>
      <w:r w:rsidR="00524A5D">
        <w:t>t, compare, and modify</w:t>
      </w:r>
      <w:r w:rsidRPr="00516174">
        <w:t xml:space="preserve"> </w:t>
      </w:r>
      <w:r w:rsidR="00524A5D">
        <w:t>GeoTess model data</w:t>
      </w:r>
    </w:p>
    <w:p w14:paraId="7B51F9AB" w14:textId="56932BAD" w:rsidR="00CC7CA6" w:rsidRDefault="003406E0" w:rsidP="00A363D1">
      <w:pPr>
        <w:pStyle w:val="ListParagraph"/>
        <w:numPr>
          <w:ilvl w:val="0"/>
          <w:numId w:val="35"/>
        </w:numPr>
      </w:pPr>
      <w:r w:rsidRPr="00A363D1">
        <w:rPr>
          <w:i/>
        </w:rPr>
        <w:t>GeoTessBuilder</w:t>
      </w:r>
      <w:r w:rsidRPr="00516174">
        <w:t xml:space="preserve"> </w:t>
      </w:r>
      <w:r w:rsidR="006E7A67">
        <w:t xml:space="preserve">– </w:t>
      </w:r>
      <w:r w:rsidR="00CC7CA6">
        <w:t>provides capability to</w:t>
      </w:r>
      <w:r w:rsidRPr="00516174">
        <w:t xml:space="preserve"> construc</w:t>
      </w:r>
      <w:r w:rsidR="00CC7CA6">
        <w:t xml:space="preserve">t </w:t>
      </w:r>
      <w:r w:rsidRPr="00516174">
        <w:t xml:space="preserve">variable resolution 2D triangular tessellations. </w:t>
      </w:r>
    </w:p>
    <w:p w14:paraId="53739510" w14:textId="77777777" w:rsidR="00CC7CA6" w:rsidRDefault="00CC7CA6" w:rsidP="00CC7CA6"/>
    <w:p w14:paraId="5182324F" w14:textId="2E153C3A" w:rsidR="00A95830" w:rsidRDefault="003406E0" w:rsidP="00CC7CA6">
      <w:r w:rsidRPr="00516174">
        <w:t xml:space="preserve">These applications are described more fully </w:t>
      </w:r>
      <w:r w:rsidR="00C54F41">
        <w:t xml:space="preserve">in </w:t>
      </w:r>
      <w:r w:rsidR="009326A4">
        <w:t xml:space="preserve">Section </w:t>
      </w:r>
      <w:r w:rsidR="009326A4">
        <w:fldChar w:fldCharType="begin"/>
      </w:r>
      <w:r w:rsidR="009326A4">
        <w:instrText xml:space="preserve"> REF _Ref134177940 \r \h </w:instrText>
      </w:r>
      <w:r w:rsidR="009326A4">
        <w:fldChar w:fldCharType="separate"/>
      </w:r>
      <w:r w:rsidR="0097105C">
        <w:t>5</w:t>
      </w:r>
      <w:r w:rsidR="009326A4">
        <w:fldChar w:fldCharType="end"/>
      </w:r>
      <w:r w:rsidR="009326A4">
        <w:t xml:space="preserve"> </w:t>
      </w:r>
      <w:r w:rsidR="00F2147A">
        <w:t xml:space="preserve">(GeoTessBuilder) </w:t>
      </w:r>
      <w:r w:rsidR="009326A4">
        <w:t>and</w:t>
      </w:r>
      <w:r w:rsidR="00C54F41">
        <w:t xml:space="preserve"> Section</w:t>
      </w:r>
      <w:r w:rsidR="009326A4">
        <w:t xml:space="preserve"> </w:t>
      </w:r>
      <w:r w:rsidR="009326A4">
        <w:fldChar w:fldCharType="begin"/>
      </w:r>
      <w:r w:rsidR="009326A4">
        <w:instrText xml:space="preserve"> REF _Ref134177949 \r \h </w:instrText>
      </w:r>
      <w:r w:rsidR="009326A4">
        <w:fldChar w:fldCharType="separate"/>
      </w:r>
      <w:r w:rsidR="0097105C">
        <w:t>6</w:t>
      </w:r>
      <w:r w:rsidR="009326A4">
        <w:fldChar w:fldCharType="end"/>
      </w:r>
      <w:r w:rsidR="00F2147A">
        <w:t xml:space="preserve"> (GeoTessExplorer)</w:t>
      </w:r>
      <w:r w:rsidRPr="00516174">
        <w:t>.</w:t>
      </w:r>
    </w:p>
    <w:p w14:paraId="0A53E6B0" w14:textId="77777777" w:rsidR="00A95830" w:rsidRDefault="00A95830" w:rsidP="00CC7CA6"/>
    <w:p w14:paraId="3445F54E" w14:textId="5D771CC8" w:rsidR="00A95830" w:rsidRPr="007C04BF" w:rsidRDefault="00A95830" w:rsidP="00A95830">
      <w:pPr>
        <w:spacing w:after="240"/>
      </w:pPr>
      <w:r w:rsidRPr="007C04BF">
        <w:t>In the following sections, installation instructions</w:t>
      </w:r>
      <w:r>
        <w:t xml:space="preserve"> are provided</w:t>
      </w:r>
      <w:r w:rsidRPr="007C04BF">
        <w:t xml:space="preserve">, </w:t>
      </w:r>
      <w:r>
        <w:t>followed by an</w:t>
      </w:r>
      <w:r w:rsidRPr="007C04BF">
        <w:t xml:space="preserve"> introduction to relevant </w:t>
      </w:r>
      <w:r>
        <w:t>GeoTess</w:t>
      </w:r>
      <w:r w:rsidRPr="007C04BF">
        <w:t xml:space="preserve"> concepts</w:t>
      </w:r>
      <w:r w:rsidR="00447D36">
        <w:t>,</w:t>
      </w:r>
      <w:r w:rsidRPr="007C04BF">
        <w:t xml:space="preserve"> and a tutorial of </w:t>
      </w:r>
      <w:r>
        <w:t>some</w:t>
      </w:r>
      <w:r w:rsidR="00AC0A7A">
        <w:t xml:space="preserve"> </w:t>
      </w:r>
      <w:r w:rsidR="00C67D7C">
        <w:t>relevant</w:t>
      </w:r>
      <w:r>
        <w:t xml:space="preserve"> GeoTess</w:t>
      </w:r>
      <w:r w:rsidRPr="007C04BF">
        <w:t xml:space="preserve"> functionalities</w:t>
      </w:r>
      <w:r>
        <w:t>.</w:t>
      </w:r>
      <w:r w:rsidR="00C67D7C">
        <w:t xml:space="preserve"> </w:t>
      </w:r>
      <w:r w:rsidR="00447D36">
        <w:t xml:space="preserve">Note that the </w:t>
      </w:r>
      <w:r w:rsidR="00C67D7C">
        <w:t xml:space="preserve">tutorial is intended to get the user familiar with GeoTess; </w:t>
      </w:r>
      <w:r w:rsidR="00447D36">
        <w:t xml:space="preserve">for brevity </w:t>
      </w:r>
      <w:r w:rsidR="00C67D7C">
        <w:t>it does not cover the full range of capabilities</w:t>
      </w:r>
      <w:r w:rsidR="00447D36">
        <w:t>.</w:t>
      </w:r>
    </w:p>
    <w:p w14:paraId="42A90BF2" w14:textId="77777777" w:rsidR="00A95830" w:rsidRDefault="00A95830" w:rsidP="00CC7CA6"/>
    <w:p w14:paraId="60951A20" w14:textId="60E1BACB" w:rsidR="00B6458C" w:rsidRDefault="00B6458C" w:rsidP="00114D4F"/>
    <w:p w14:paraId="3A0EA654" w14:textId="34BFC8F6" w:rsidR="00046B92" w:rsidRDefault="00932082" w:rsidP="003406E0">
      <w:pPr>
        <w:pStyle w:val="Heading1"/>
        <w:rPr>
          <w:bCs/>
        </w:rPr>
      </w:pPr>
      <w:bookmarkStart w:id="8" w:name="_Toc135818145"/>
      <w:bookmarkStart w:id="9" w:name="_Toc135826097"/>
      <w:bookmarkStart w:id="10" w:name="_Toc135826250"/>
      <w:bookmarkStart w:id="11" w:name="_Toc135829539"/>
      <w:bookmarkStart w:id="12" w:name="_Toc135830090"/>
      <w:bookmarkStart w:id="13" w:name="_Toc135830091"/>
      <w:bookmarkStart w:id="14" w:name="_Toc49763526"/>
      <w:bookmarkEnd w:id="8"/>
      <w:bookmarkEnd w:id="9"/>
      <w:bookmarkEnd w:id="10"/>
      <w:bookmarkEnd w:id="11"/>
      <w:bookmarkEnd w:id="12"/>
      <w:r>
        <w:rPr>
          <w:bCs/>
        </w:rPr>
        <w:lastRenderedPageBreak/>
        <w:t>Installation</w:t>
      </w:r>
      <w:bookmarkEnd w:id="13"/>
    </w:p>
    <w:p w14:paraId="4688AB68" w14:textId="06AD6AC0" w:rsidR="00207E33" w:rsidRDefault="00207E33" w:rsidP="00207E33">
      <w:pPr>
        <w:pStyle w:val="SANDBODY"/>
      </w:pPr>
      <w:r>
        <w:t xml:space="preserve">There are three ways to install GeoTess depending on the </w:t>
      </w:r>
      <w:r w:rsidR="00E45B9C">
        <w:t xml:space="preserve">language desired and whether related software packages </w:t>
      </w:r>
      <w:hyperlink r:id="rId27" w:history="1">
        <w:r w:rsidR="00E45B9C" w:rsidRPr="00021003">
          <w:rPr>
            <w:rStyle w:val="Hyperlink"/>
          </w:rPr>
          <w:t>LocOO3D</w:t>
        </w:r>
      </w:hyperlink>
      <w:r w:rsidR="00E45B9C">
        <w:t xml:space="preserve"> </w:t>
      </w:r>
      <w:r w:rsidR="00135E72">
        <w:t xml:space="preserve">(used for event location) </w:t>
      </w:r>
      <w:r w:rsidR="00E45B9C">
        <w:t xml:space="preserve">and </w:t>
      </w:r>
      <w:hyperlink r:id="rId28" w:history="1">
        <w:r w:rsidR="00E45B9C" w:rsidRPr="00021003">
          <w:rPr>
            <w:rStyle w:val="Hyperlink"/>
          </w:rPr>
          <w:t>PCalc</w:t>
        </w:r>
      </w:hyperlink>
      <w:r w:rsidR="00E45B9C">
        <w:t xml:space="preserve"> </w:t>
      </w:r>
      <w:r w:rsidR="00135E72">
        <w:t xml:space="preserve">(used for traveltime prediction) </w:t>
      </w:r>
      <w:r w:rsidR="00E45B9C">
        <w:t>are</w:t>
      </w:r>
      <w:r w:rsidR="001E163B">
        <w:t xml:space="preserve"> also desired. These three installations are described below.</w:t>
      </w:r>
    </w:p>
    <w:p w14:paraId="11618FEE" w14:textId="56BC0BC7" w:rsidR="001E163B" w:rsidRDefault="001E163B" w:rsidP="00114D4F">
      <w:pPr>
        <w:pStyle w:val="Heading2"/>
      </w:pPr>
      <w:bookmarkStart w:id="15" w:name="_Toc135830092"/>
      <w:bookmarkStart w:id="16" w:name="_Ref136936762"/>
      <w:r>
        <w:t>Install GeoTess</w:t>
      </w:r>
      <w:r w:rsidR="00361087">
        <w:t xml:space="preserve"> (Java)</w:t>
      </w:r>
      <w:r>
        <w:t xml:space="preserve"> as </w:t>
      </w:r>
      <w:r w:rsidR="00361087">
        <w:t>P</w:t>
      </w:r>
      <w:r>
        <w:t xml:space="preserve">art of Salsa3DSoftware </w:t>
      </w:r>
      <w:r w:rsidR="00361087">
        <w:t>P</w:t>
      </w:r>
      <w:r>
        <w:t>ackage</w:t>
      </w:r>
      <w:bookmarkEnd w:id="15"/>
      <w:bookmarkEnd w:id="16"/>
    </w:p>
    <w:p w14:paraId="448DAE03" w14:textId="7CBA6F69" w:rsidR="00207E33" w:rsidRPr="00610E6C" w:rsidRDefault="00207E33" w:rsidP="00207E33">
      <w:pPr>
        <w:spacing w:after="240"/>
      </w:pPr>
      <w:r w:rsidRPr="00610E6C">
        <w:t>To install</w:t>
      </w:r>
      <w:r w:rsidR="00361087">
        <w:t xml:space="preserve"> the Java version of</w:t>
      </w:r>
      <w:r w:rsidRPr="00610E6C">
        <w:t xml:space="preserve"> </w:t>
      </w:r>
      <w:r>
        <w:t>Ge</w:t>
      </w:r>
      <w:r w:rsidR="00021003">
        <w:t>oTess as part of the Salsa3D</w:t>
      </w:r>
      <w:r w:rsidR="00135E72">
        <w:t>s</w:t>
      </w:r>
      <w:r w:rsidR="00021003">
        <w:t>oftware package</w:t>
      </w:r>
      <w:r w:rsidR="00135E72">
        <w:t xml:space="preserve"> (including LocOO3D and PCalc)</w:t>
      </w:r>
      <w:r w:rsidRPr="00610E6C">
        <w:t xml:space="preserve"> clone the Salsa3DSoftware package located at </w:t>
      </w:r>
      <w:hyperlink r:id="rId29" w:history="1">
        <w:r w:rsidRPr="00610E6C">
          <w:rPr>
            <w:rStyle w:val="Hyperlink"/>
          </w:rPr>
          <w:t>https://github.com/sandialabs/Salsa3DSoftware</w:t>
        </w:r>
      </w:hyperlink>
      <w:r w:rsidRPr="00610E6C">
        <w:t xml:space="preserve"> to the desired location. This will create a Salsa3dSoftware directory. Once the directory is cloned, run the following steps:</w:t>
      </w:r>
    </w:p>
    <w:p w14:paraId="0A59870E" w14:textId="77777777" w:rsidR="00207E33" w:rsidRPr="00610E6C" w:rsidRDefault="00207E33" w:rsidP="00207E33">
      <w:pPr>
        <w:pStyle w:val="ListParagraph"/>
        <w:numPr>
          <w:ilvl w:val="0"/>
          <w:numId w:val="36"/>
        </w:numPr>
        <w:spacing w:after="240"/>
      </w:pPr>
      <w:r w:rsidRPr="00610E6C">
        <w:t>cd into the Salsa3dSoftware directory and build the executable jar file using Maven by running:</w:t>
      </w:r>
    </w:p>
    <w:p w14:paraId="279ECF06" w14:textId="77777777" w:rsidR="00207E33" w:rsidRPr="00610E6C" w:rsidRDefault="00207E33" w:rsidP="00207E33">
      <w:pPr>
        <w:pStyle w:val="ListParagraph"/>
        <w:spacing w:after="240"/>
        <w:rPr>
          <w:b/>
          <w:bCs/>
        </w:rPr>
      </w:pPr>
    </w:p>
    <w:p w14:paraId="1278CFBB" w14:textId="77777777" w:rsidR="00207E33" w:rsidRPr="00610E6C" w:rsidRDefault="00207E33" w:rsidP="00207E33">
      <w:pPr>
        <w:pStyle w:val="ListParagraph"/>
        <w:spacing w:after="240"/>
        <w:rPr>
          <w:b/>
          <w:bCs/>
        </w:rPr>
      </w:pPr>
      <w:r w:rsidRPr="00610E6C">
        <w:rPr>
          <w:b/>
          <w:bCs/>
        </w:rPr>
        <w:t>mvn clean package</w:t>
      </w:r>
    </w:p>
    <w:p w14:paraId="3FC5F567" w14:textId="77777777" w:rsidR="00207E33" w:rsidRPr="00610E6C" w:rsidRDefault="00207E33" w:rsidP="00207E33">
      <w:pPr>
        <w:pStyle w:val="ListParagraph"/>
        <w:spacing w:after="240"/>
        <w:rPr>
          <w:b/>
          <w:bCs/>
        </w:rPr>
      </w:pPr>
    </w:p>
    <w:p w14:paraId="28643A4D" w14:textId="77777777" w:rsidR="00207E33" w:rsidRPr="00610E6C" w:rsidRDefault="00207E33" w:rsidP="00207E33">
      <w:pPr>
        <w:pStyle w:val="ListParagraph"/>
        <w:spacing w:after="240"/>
      </w:pPr>
      <w:r w:rsidRPr="00610E6C">
        <w:t xml:space="preserve">This command creates the jar file </w:t>
      </w:r>
      <w:r w:rsidRPr="00610E6C">
        <w:rPr>
          <w:b/>
          <w:bCs/>
        </w:rPr>
        <w:t>salsa3d-software-1.2023.4-jar-with-dependencies.jar</w:t>
      </w:r>
      <w:r w:rsidRPr="00610E6C">
        <w:t xml:space="preserve"> in the target folder (~/Salsa3DSoftware/target). Note that this jar file contains the classes for all three Salsa3DSoftware packages (LocOO3D, GeoTess, PCalc).</w:t>
      </w:r>
    </w:p>
    <w:p w14:paraId="281D5332" w14:textId="5693925C" w:rsidR="00207E33" w:rsidRPr="00610E6C" w:rsidRDefault="00207E33" w:rsidP="00207E33">
      <w:pPr>
        <w:pStyle w:val="ListParagraph"/>
        <w:numPr>
          <w:ilvl w:val="0"/>
          <w:numId w:val="36"/>
        </w:numPr>
        <w:spacing w:after="240"/>
      </w:pPr>
      <w:r w:rsidRPr="00610E6C">
        <w:t xml:space="preserve">Run the </w:t>
      </w:r>
      <w:r w:rsidRPr="00610E6C">
        <w:rPr>
          <w:b/>
          <w:bCs/>
        </w:rPr>
        <w:t>configure.sh</w:t>
      </w:r>
      <w:r w:rsidRPr="00610E6C">
        <w:t xml:space="preserve"> script located in ~/Salsa3DSoftware. This script creates executable shell scripts that can be used to access and run the desired tool contained within the jar file. In this case, the necessary executable</w:t>
      </w:r>
      <w:r w:rsidR="003B53E3">
        <w:t>s</w:t>
      </w:r>
      <w:r>
        <w:t xml:space="preserve"> </w:t>
      </w:r>
      <w:r w:rsidR="003B53E3">
        <w:t>are</w:t>
      </w:r>
      <w:r w:rsidRPr="00610E6C">
        <w:t xml:space="preserve"> the </w:t>
      </w:r>
      <w:r w:rsidR="003B53E3">
        <w:rPr>
          <w:b/>
          <w:bCs/>
        </w:rPr>
        <w:t xml:space="preserve">geotess </w:t>
      </w:r>
      <w:r w:rsidR="003B53E3">
        <w:t xml:space="preserve">and </w:t>
      </w:r>
      <w:r w:rsidR="003B53E3">
        <w:rPr>
          <w:b/>
          <w:bCs/>
        </w:rPr>
        <w:t>geotessbuilder</w:t>
      </w:r>
      <w:r w:rsidRPr="00610E6C">
        <w:rPr>
          <w:b/>
          <w:bCs/>
        </w:rPr>
        <w:t xml:space="preserve"> </w:t>
      </w:r>
      <w:r w:rsidRPr="00610E6C">
        <w:t>shell script</w:t>
      </w:r>
      <w:r w:rsidR="003B53E3">
        <w:t>s</w:t>
      </w:r>
      <w:r w:rsidRPr="00610E6C">
        <w:t>.</w:t>
      </w:r>
    </w:p>
    <w:p w14:paraId="080D79FD" w14:textId="77777777" w:rsidR="00207E33" w:rsidRPr="00610E6C" w:rsidRDefault="00207E33" w:rsidP="00207E33">
      <w:pPr>
        <w:pStyle w:val="ListParagraph"/>
        <w:numPr>
          <w:ilvl w:val="0"/>
          <w:numId w:val="36"/>
        </w:numPr>
        <w:spacing w:after="240"/>
      </w:pPr>
      <w:r w:rsidRPr="00610E6C">
        <w:t xml:space="preserve">The configure.sh script also outputs a recommendation on how to update a </w:t>
      </w:r>
      <w:r w:rsidRPr="00610E6C">
        <w:rPr>
          <w:b/>
          <w:bCs/>
        </w:rPr>
        <w:t>.bash_profile</w:t>
      </w:r>
      <w:r w:rsidRPr="00610E6C">
        <w:t xml:space="preserve"> or similar shell configuration file to include the generated executables on the user’s path. For example:</w:t>
      </w:r>
    </w:p>
    <w:p w14:paraId="080D83B4" w14:textId="77777777" w:rsidR="00207E33" w:rsidRPr="00610E6C" w:rsidRDefault="00207E33" w:rsidP="00207E33">
      <w:pPr>
        <w:pStyle w:val="ListParagraph"/>
        <w:spacing w:after="240"/>
      </w:pPr>
    </w:p>
    <w:p w14:paraId="09824AFD" w14:textId="77777777" w:rsidR="00207E33" w:rsidRPr="00610E6C" w:rsidRDefault="00207E33" w:rsidP="00207E33">
      <w:pPr>
        <w:pStyle w:val="ListParagraph"/>
        <w:spacing w:after="240"/>
      </w:pPr>
      <w:r w:rsidRPr="00610E6C">
        <w:t>Add this line to your .bash_profile</w:t>
      </w:r>
    </w:p>
    <w:p w14:paraId="66838108" w14:textId="77777777" w:rsidR="00207E33" w:rsidRPr="00610E6C" w:rsidRDefault="00207E33" w:rsidP="00207E33">
      <w:pPr>
        <w:pStyle w:val="ListParagraph"/>
        <w:spacing w:after="240"/>
      </w:pPr>
      <w:r w:rsidRPr="00610E6C">
        <w:t>export PATH=/Users/username/Salsa3DSoftware:$PATH</w:t>
      </w:r>
    </w:p>
    <w:p w14:paraId="5DFA07CA" w14:textId="77777777" w:rsidR="00207E33" w:rsidRPr="00610E6C" w:rsidRDefault="00207E33" w:rsidP="00207E33">
      <w:pPr>
        <w:pStyle w:val="ListParagraph"/>
        <w:spacing w:after="240"/>
      </w:pPr>
    </w:p>
    <w:p w14:paraId="5C09C233" w14:textId="77777777" w:rsidR="00207E33" w:rsidRDefault="00207E33" w:rsidP="00207E33">
      <w:pPr>
        <w:pStyle w:val="ListParagraph"/>
        <w:spacing w:after="240"/>
      </w:pPr>
      <w:r w:rsidRPr="00610E6C">
        <w:t>It is highly recommended the user follow this recommendation for ease of use.</w:t>
      </w:r>
    </w:p>
    <w:p w14:paraId="39BBEC66" w14:textId="77777777" w:rsidR="00361087" w:rsidRDefault="00361087" w:rsidP="00207E33">
      <w:pPr>
        <w:pStyle w:val="ListParagraph"/>
        <w:spacing w:after="240"/>
      </w:pPr>
    </w:p>
    <w:p w14:paraId="3B9C9263" w14:textId="7B5E158A" w:rsidR="00361087" w:rsidRDefault="00361087" w:rsidP="00361087">
      <w:pPr>
        <w:pStyle w:val="Heading2"/>
        <w:rPr>
          <w:rFonts w:cs="Arial"/>
        </w:rPr>
      </w:pPr>
      <w:bookmarkStart w:id="17" w:name="_Toc135830093"/>
      <w:bookmarkStart w:id="18" w:name="_Ref136936764"/>
      <w:r w:rsidRPr="00E230AB">
        <w:rPr>
          <w:rFonts w:cs="Arial"/>
        </w:rPr>
        <w:t>Install GeoTess (Java) Individually</w:t>
      </w:r>
      <w:bookmarkEnd w:id="17"/>
      <w:bookmarkEnd w:id="18"/>
    </w:p>
    <w:p w14:paraId="39EAC9E1" w14:textId="1C171776" w:rsidR="00E230AB" w:rsidRDefault="00E230AB" w:rsidP="00E230AB">
      <w:pPr>
        <w:pStyle w:val="SANDBODY"/>
      </w:pPr>
      <w:r>
        <w:t xml:space="preserve">To install the Java version of GeoTess individually, clone the GeoTess package located at </w:t>
      </w:r>
      <w:hyperlink r:id="rId30" w:history="1">
        <w:r w:rsidR="00A540B1" w:rsidRPr="002F17E0">
          <w:rPr>
            <w:rStyle w:val="Hyperlink"/>
          </w:rPr>
          <w:t>https://github.com/sandialabs/GeoTessJava</w:t>
        </w:r>
      </w:hyperlink>
      <w:r w:rsidR="00A540B1">
        <w:t xml:space="preserve"> to the desired location.</w:t>
      </w:r>
    </w:p>
    <w:p w14:paraId="7D99ACA0" w14:textId="77777777" w:rsidR="00981A28" w:rsidRDefault="00981A28" w:rsidP="00E230AB">
      <w:pPr>
        <w:pStyle w:val="SANDBODY"/>
      </w:pPr>
    </w:p>
    <w:p w14:paraId="49E4904D" w14:textId="12392797" w:rsidR="00981A28" w:rsidRPr="00610E6C" w:rsidRDefault="00981A28" w:rsidP="00981A28">
      <w:pPr>
        <w:pStyle w:val="ListParagraph"/>
        <w:numPr>
          <w:ilvl w:val="0"/>
          <w:numId w:val="37"/>
        </w:numPr>
        <w:spacing w:after="240"/>
      </w:pPr>
      <w:r>
        <w:t xml:space="preserve">(Optional) </w:t>
      </w:r>
      <w:r w:rsidRPr="00610E6C">
        <w:t xml:space="preserve">cd into the </w:t>
      </w:r>
      <w:r>
        <w:t xml:space="preserve">GeoTessJava </w:t>
      </w:r>
      <w:r w:rsidRPr="00610E6C">
        <w:t>directory and build the executable jar file using Maven by running:</w:t>
      </w:r>
    </w:p>
    <w:p w14:paraId="6080A7E5" w14:textId="77777777" w:rsidR="00981A28" w:rsidRPr="00610E6C" w:rsidRDefault="00981A28" w:rsidP="00981A28">
      <w:pPr>
        <w:pStyle w:val="ListParagraph"/>
        <w:spacing w:after="240"/>
        <w:rPr>
          <w:b/>
          <w:bCs/>
        </w:rPr>
      </w:pPr>
    </w:p>
    <w:p w14:paraId="42B5F8CC" w14:textId="77777777" w:rsidR="00981A28" w:rsidRPr="00610E6C" w:rsidRDefault="00981A28" w:rsidP="00981A28">
      <w:pPr>
        <w:pStyle w:val="ListParagraph"/>
        <w:spacing w:after="240"/>
        <w:rPr>
          <w:b/>
          <w:bCs/>
        </w:rPr>
      </w:pPr>
      <w:r w:rsidRPr="00610E6C">
        <w:rPr>
          <w:b/>
          <w:bCs/>
        </w:rPr>
        <w:t>mvn clean package</w:t>
      </w:r>
    </w:p>
    <w:p w14:paraId="5A168692" w14:textId="77777777" w:rsidR="00981A28" w:rsidRPr="00610E6C" w:rsidRDefault="00981A28" w:rsidP="00981A28">
      <w:pPr>
        <w:pStyle w:val="ListParagraph"/>
        <w:spacing w:after="240"/>
        <w:rPr>
          <w:b/>
          <w:bCs/>
        </w:rPr>
      </w:pPr>
    </w:p>
    <w:p w14:paraId="2D356E6D" w14:textId="6F4CBEA1" w:rsidR="00981A28" w:rsidRPr="00610E6C" w:rsidRDefault="00981A28" w:rsidP="00981A28">
      <w:pPr>
        <w:pStyle w:val="ListParagraph"/>
        <w:spacing w:after="240"/>
      </w:pPr>
      <w:r w:rsidRPr="00610E6C">
        <w:t xml:space="preserve">This command creates the jar file </w:t>
      </w:r>
      <w:r w:rsidR="001E0DF1" w:rsidRPr="00114D4F">
        <w:rPr>
          <w:rFonts w:eastAsiaTheme="minorHAnsi" w:cs="Monaco"/>
          <w:b/>
          <w:bCs/>
          <w:szCs w:val="24"/>
        </w:rPr>
        <w:t xml:space="preserve">geo-tess-java-2.6.18-SNAPSHOT-jar-with-dependencies.jar </w:t>
      </w:r>
      <w:r w:rsidRPr="00610E6C">
        <w:t>in the target folder (~/</w:t>
      </w:r>
      <w:r w:rsidR="001E0DF1">
        <w:t>GeoTessJava</w:t>
      </w:r>
      <w:r w:rsidRPr="00610E6C">
        <w:t xml:space="preserve">/target). Note that </w:t>
      </w:r>
      <w:r w:rsidR="001E0DF1">
        <w:t>a precompiled</w:t>
      </w:r>
      <w:r w:rsidRPr="00610E6C">
        <w:t xml:space="preserve"> jar file </w:t>
      </w:r>
      <w:r w:rsidR="00670232">
        <w:t>is already available in the target folder. Thus, compiling a new jar file from source code is optional.</w:t>
      </w:r>
    </w:p>
    <w:p w14:paraId="75DA07D6" w14:textId="37EBDCDA" w:rsidR="00981A28" w:rsidRPr="00610E6C" w:rsidRDefault="00981A28" w:rsidP="00981A28">
      <w:pPr>
        <w:pStyle w:val="ListParagraph"/>
        <w:numPr>
          <w:ilvl w:val="0"/>
          <w:numId w:val="37"/>
        </w:numPr>
        <w:spacing w:after="240"/>
      </w:pPr>
      <w:r w:rsidRPr="00610E6C">
        <w:lastRenderedPageBreak/>
        <w:t xml:space="preserve">Run the </w:t>
      </w:r>
      <w:r w:rsidRPr="00610E6C">
        <w:rPr>
          <w:b/>
          <w:bCs/>
        </w:rPr>
        <w:t>configure.sh</w:t>
      </w:r>
      <w:r w:rsidRPr="00610E6C">
        <w:t xml:space="preserve"> script located in ~/</w:t>
      </w:r>
      <w:r w:rsidR="00302FEC">
        <w:t>GeoTessJava</w:t>
      </w:r>
      <w:r w:rsidRPr="00610E6C">
        <w:t xml:space="preserve">. This script creates executable shell scripts that can be used to access and run the desired tool contained within the jar file. </w:t>
      </w:r>
      <w:r w:rsidR="003B53E3">
        <w:t>For Geo</w:t>
      </w:r>
      <w:r w:rsidR="00DA2539">
        <w:t xml:space="preserve">Tess, these executables are the </w:t>
      </w:r>
      <w:r w:rsidR="00DA2539">
        <w:rPr>
          <w:b/>
          <w:bCs/>
        </w:rPr>
        <w:t>geotess</w:t>
      </w:r>
      <w:r w:rsidR="00DA2539">
        <w:t xml:space="preserve"> and </w:t>
      </w:r>
      <w:r w:rsidR="00DA2539">
        <w:rPr>
          <w:b/>
          <w:bCs/>
        </w:rPr>
        <w:t>geotessbuilder</w:t>
      </w:r>
      <w:r w:rsidR="00DA2539">
        <w:t xml:space="preserve"> shell scripts.</w:t>
      </w:r>
    </w:p>
    <w:p w14:paraId="486B9E71" w14:textId="77777777" w:rsidR="00981A28" w:rsidRPr="00610E6C" w:rsidRDefault="00981A28" w:rsidP="00981A28">
      <w:pPr>
        <w:pStyle w:val="ListParagraph"/>
        <w:numPr>
          <w:ilvl w:val="0"/>
          <w:numId w:val="37"/>
        </w:numPr>
        <w:spacing w:after="240"/>
      </w:pPr>
      <w:r w:rsidRPr="00610E6C">
        <w:t xml:space="preserve">The configure.sh script also outputs a recommendation on how to update a </w:t>
      </w:r>
      <w:r w:rsidRPr="00610E6C">
        <w:rPr>
          <w:b/>
          <w:bCs/>
        </w:rPr>
        <w:t>.bash_profile</w:t>
      </w:r>
      <w:r w:rsidRPr="00610E6C">
        <w:t xml:space="preserve"> or similar shell configuration file to include the generated executables on the user’s path. For example:</w:t>
      </w:r>
    </w:p>
    <w:p w14:paraId="63AA3F13" w14:textId="77777777" w:rsidR="00981A28" w:rsidRPr="00610E6C" w:rsidRDefault="00981A28" w:rsidP="00981A28">
      <w:pPr>
        <w:pStyle w:val="ListParagraph"/>
        <w:spacing w:after="240"/>
      </w:pPr>
    </w:p>
    <w:p w14:paraId="15429692" w14:textId="77777777" w:rsidR="00981A28" w:rsidRPr="00610E6C" w:rsidRDefault="00981A28" w:rsidP="00981A28">
      <w:pPr>
        <w:pStyle w:val="ListParagraph"/>
        <w:spacing w:after="240"/>
      </w:pPr>
      <w:r w:rsidRPr="00610E6C">
        <w:t>Add this line to your .bash_profile</w:t>
      </w:r>
    </w:p>
    <w:p w14:paraId="5B71F1D9" w14:textId="3104D9A4" w:rsidR="00981A28" w:rsidRDefault="008453A8" w:rsidP="00981A28">
      <w:pPr>
        <w:pStyle w:val="ListParagraph"/>
        <w:spacing w:after="240"/>
      </w:pPr>
      <w:r w:rsidRPr="008453A8">
        <w:t>export PATH=/Users/</w:t>
      </w:r>
      <w:r>
        <w:t>username</w:t>
      </w:r>
      <w:r w:rsidRPr="008453A8">
        <w:t>/GeoTessJava:$PATH</w:t>
      </w:r>
      <w:r>
        <w:t>’</w:t>
      </w:r>
    </w:p>
    <w:p w14:paraId="71CCB53F" w14:textId="77777777" w:rsidR="008453A8" w:rsidRPr="00610E6C" w:rsidRDefault="008453A8" w:rsidP="00981A28">
      <w:pPr>
        <w:pStyle w:val="ListParagraph"/>
        <w:spacing w:after="240"/>
      </w:pPr>
    </w:p>
    <w:p w14:paraId="3D580A8B" w14:textId="77777777" w:rsidR="00981A28" w:rsidRDefault="00981A28" w:rsidP="00981A28">
      <w:pPr>
        <w:pStyle w:val="ListParagraph"/>
        <w:spacing w:after="240"/>
      </w:pPr>
      <w:r w:rsidRPr="00610E6C">
        <w:t>It is highly recommended the user follow this recommendation for ease of use.</w:t>
      </w:r>
    </w:p>
    <w:p w14:paraId="461F14FB" w14:textId="77777777" w:rsidR="008D4A8C" w:rsidRDefault="008D4A8C" w:rsidP="00981A28">
      <w:pPr>
        <w:pStyle w:val="ListParagraph"/>
        <w:spacing w:after="240"/>
      </w:pPr>
    </w:p>
    <w:p w14:paraId="5AA38E39" w14:textId="374788B5" w:rsidR="008D4A8C" w:rsidRDefault="008D4A8C" w:rsidP="00114D4F">
      <w:pPr>
        <w:pStyle w:val="Heading2"/>
      </w:pPr>
      <w:bookmarkStart w:id="19" w:name="_Toc135830094"/>
      <w:r>
        <w:t>Install GeoTess (C++</w:t>
      </w:r>
      <w:bookmarkEnd w:id="19"/>
      <w:r w:rsidR="00302FEC">
        <w:t>)</w:t>
      </w:r>
    </w:p>
    <w:p w14:paraId="63B4BD12" w14:textId="5E17E0EA" w:rsidR="0000626B" w:rsidRDefault="008D4A8C" w:rsidP="008D4A8C">
      <w:pPr>
        <w:pStyle w:val="SANDBODY"/>
      </w:pPr>
      <w:r>
        <w:t>To install the C++ version of GeoTess</w:t>
      </w:r>
      <w:r w:rsidR="00736849">
        <w:t xml:space="preserve"> </w:t>
      </w:r>
      <w:r>
        <w:t xml:space="preserve">individually, clone the GeoTess package located at </w:t>
      </w:r>
      <w:hyperlink r:id="rId31" w:history="1">
        <w:r w:rsidR="004B361C" w:rsidRPr="002F17E0">
          <w:rPr>
            <w:rStyle w:val="Hyperlink"/>
          </w:rPr>
          <w:t>https://github.com/sandialabs/GeoTessCPP</w:t>
        </w:r>
      </w:hyperlink>
      <w:r w:rsidR="004B361C">
        <w:t xml:space="preserve"> </w:t>
      </w:r>
      <w:r>
        <w:t>to the desired location.</w:t>
      </w:r>
      <w:r w:rsidR="00736849">
        <w:t xml:space="preserve"> </w:t>
      </w:r>
      <w:r w:rsidR="00927E22">
        <w:t>This</w:t>
      </w:r>
      <w:r w:rsidR="00736849">
        <w:t xml:space="preserve"> install will also come with a C shell interface (under directories GeoTessCShell)</w:t>
      </w:r>
      <w:r w:rsidR="009D22CB">
        <w:t>,</w:t>
      </w:r>
      <w:r w:rsidR="00736849">
        <w:t xml:space="preserve"> an application </w:t>
      </w:r>
      <w:r w:rsidR="001D1CD4">
        <w:t xml:space="preserve">to apply GeoTess to amplitudes called GeoTessAmplitude (see Section </w:t>
      </w:r>
      <w:r w:rsidR="001D1CD4">
        <w:fldChar w:fldCharType="begin"/>
      </w:r>
      <w:r w:rsidR="001D1CD4">
        <w:instrText xml:space="preserve"> REF _Ref135815685 \r \h </w:instrText>
      </w:r>
      <w:r w:rsidR="001D1CD4">
        <w:fldChar w:fldCharType="separate"/>
      </w:r>
      <w:r w:rsidR="0097105C">
        <w:t>4.4</w:t>
      </w:r>
      <w:r w:rsidR="001D1CD4">
        <w:fldChar w:fldCharType="end"/>
      </w:r>
      <w:r w:rsidR="009D22CB">
        <w:t>), and LibCorr3D (</w:t>
      </w:r>
      <w:r w:rsidR="0097424A">
        <w:t xml:space="preserve">Ballard et al., 2009; see Section </w:t>
      </w:r>
      <w:r w:rsidR="0097424A">
        <w:fldChar w:fldCharType="begin"/>
      </w:r>
      <w:r w:rsidR="0097424A">
        <w:instrText xml:space="preserve"> REF _Ref135815685 \r \h </w:instrText>
      </w:r>
      <w:r w:rsidR="0097424A">
        <w:fldChar w:fldCharType="separate"/>
      </w:r>
      <w:r w:rsidR="0097105C">
        <w:t>4.4</w:t>
      </w:r>
      <w:r w:rsidR="0097424A">
        <w:fldChar w:fldCharType="end"/>
      </w:r>
      <w:r w:rsidR="0097424A">
        <w:t>).</w:t>
      </w:r>
      <w:r w:rsidR="00E456B9">
        <w:t xml:space="preserve"> </w:t>
      </w:r>
      <w:r w:rsidR="0000626B">
        <w:t xml:space="preserve">Note that the C shell interface cannot be used for LibCorr3D. </w:t>
      </w:r>
    </w:p>
    <w:p w14:paraId="1C9B2688" w14:textId="0EE7C12F" w:rsidR="00486FB2" w:rsidRDefault="00E456B9" w:rsidP="008D4A8C">
      <w:pPr>
        <w:pStyle w:val="SANDBODY"/>
      </w:pPr>
      <w:r>
        <w:t>The included Makefile</w:t>
      </w:r>
      <w:r w:rsidR="00B52296">
        <w:t xml:space="preserve">s </w:t>
      </w:r>
      <w:r w:rsidR="00BE63E3">
        <w:t>can</w:t>
      </w:r>
      <w:r w:rsidR="00B52296">
        <w:t xml:space="preserve"> </w:t>
      </w:r>
      <w:r w:rsidR="00BE63E3">
        <w:t>run</w:t>
      </w:r>
      <w:r w:rsidR="00B52296">
        <w:t xml:space="preserve"> on </w:t>
      </w:r>
      <w:r w:rsidR="00BE63E3">
        <w:t>Linux, MacOS, and Windows.</w:t>
      </w:r>
    </w:p>
    <w:p w14:paraId="2180CCA2" w14:textId="77777777" w:rsidR="00707372" w:rsidRDefault="00486FB2" w:rsidP="00486FB2">
      <w:pPr>
        <w:pStyle w:val="SANDBODY"/>
        <w:numPr>
          <w:ilvl w:val="0"/>
          <w:numId w:val="38"/>
        </w:numPr>
      </w:pPr>
      <w:r>
        <w:t>cd into the GeoTessCPP directory and</w:t>
      </w:r>
      <w:r w:rsidR="00D4012C">
        <w:t xml:space="preserve"> compile</w:t>
      </w:r>
      <w:r w:rsidR="00707372">
        <w:t xml:space="preserve"> by</w:t>
      </w:r>
      <w:r>
        <w:t xml:space="preserve"> run</w:t>
      </w:r>
      <w:r w:rsidR="00707372">
        <w:t>ning:</w:t>
      </w:r>
      <w:r>
        <w:t xml:space="preserve"> </w:t>
      </w:r>
    </w:p>
    <w:p w14:paraId="5A8852D3" w14:textId="77777777" w:rsidR="00707372" w:rsidRDefault="00707372" w:rsidP="00707372">
      <w:pPr>
        <w:pStyle w:val="SANDBODY"/>
        <w:ind w:left="720"/>
      </w:pPr>
    </w:p>
    <w:p w14:paraId="19F5EF55" w14:textId="63A3EE98" w:rsidR="00486FB2" w:rsidRDefault="00486FB2" w:rsidP="00707372">
      <w:pPr>
        <w:pStyle w:val="SANDBODY"/>
        <w:ind w:left="720"/>
      </w:pPr>
      <w:r>
        <w:rPr>
          <w:b/>
          <w:bCs/>
        </w:rPr>
        <w:t>make all</w:t>
      </w:r>
    </w:p>
    <w:p w14:paraId="15EE35A5" w14:textId="77777777" w:rsidR="00707372" w:rsidRDefault="00707372" w:rsidP="00707372">
      <w:pPr>
        <w:pStyle w:val="SANDBODY"/>
        <w:ind w:left="720"/>
      </w:pPr>
    </w:p>
    <w:p w14:paraId="26BE4887" w14:textId="3179CB7B" w:rsidR="00707372" w:rsidRDefault="00707372" w:rsidP="00707372">
      <w:pPr>
        <w:pStyle w:val="SANDBODY"/>
        <w:ind w:left="720"/>
      </w:pPr>
      <w:r>
        <w:t xml:space="preserve">This command </w:t>
      </w:r>
      <w:r w:rsidR="006572AF">
        <w:t xml:space="preserve">will cause the main Makefile in ~/GeoTessCPP to call the Makefiles under each </w:t>
      </w:r>
      <w:r w:rsidR="00665AE0">
        <w:t xml:space="preserve">subdirectory </w:t>
      </w:r>
      <w:r w:rsidR="006C763D">
        <w:t>to</w:t>
      </w:r>
      <w:r w:rsidR="00665AE0">
        <w:t xml:space="preserve"> build the entire project.</w:t>
      </w:r>
      <w:r w:rsidR="00B52296">
        <w:t xml:space="preserve"> Note that the Makefile will automatically determine the OS environment to build on, so the user does not need to specify it.</w:t>
      </w:r>
    </w:p>
    <w:p w14:paraId="7A9422F9" w14:textId="20DF3FFE" w:rsidR="00665AE0" w:rsidRPr="00610E6C" w:rsidRDefault="00665AE0" w:rsidP="00114D4F">
      <w:pPr>
        <w:pStyle w:val="ListParagraph"/>
        <w:numPr>
          <w:ilvl w:val="0"/>
          <w:numId w:val="38"/>
        </w:numPr>
        <w:spacing w:after="240"/>
      </w:pPr>
      <w:r w:rsidRPr="00610E6C">
        <w:t xml:space="preserve">The </w:t>
      </w:r>
      <w:r>
        <w:t>Makefile</w:t>
      </w:r>
      <w:r w:rsidRPr="00610E6C">
        <w:t xml:space="preserve"> also outputs a recommendation on how to update a </w:t>
      </w:r>
      <w:r w:rsidRPr="00610E6C">
        <w:rPr>
          <w:b/>
          <w:bCs/>
        </w:rPr>
        <w:t>.bash_profile</w:t>
      </w:r>
      <w:r w:rsidRPr="00610E6C">
        <w:t xml:space="preserve"> or similar shell configuration file to include the generated executables on the user’s path. For example</w:t>
      </w:r>
      <w:r w:rsidR="00414E42">
        <w:t>, on a Mac, the message would be:</w:t>
      </w:r>
    </w:p>
    <w:p w14:paraId="200EAF88" w14:textId="77777777" w:rsidR="00665AE0" w:rsidRPr="00610E6C" w:rsidRDefault="00665AE0" w:rsidP="00665AE0">
      <w:pPr>
        <w:pStyle w:val="ListParagraph"/>
        <w:spacing w:after="240"/>
      </w:pPr>
    </w:p>
    <w:p w14:paraId="02837D3E" w14:textId="77777777" w:rsidR="00414E42" w:rsidRDefault="00414E42" w:rsidP="00414E42">
      <w:pPr>
        <w:pStyle w:val="ListParagraph"/>
        <w:spacing w:after="240"/>
      </w:pPr>
      <w:r>
        <w:t>recommended environment variables for Darwin:</w:t>
      </w:r>
    </w:p>
    <w:p w14:paraId="0968595E" w14:textId="77777777" w:rsidR="00414E42" w:rsidRDefault="00414E42" w:rsidP="00414E42">
      <w:pPr>
        <w:pStyle w:val="ListParagraph"/>
        <w:spacing w:after="240"/>
      </w:pPr>
    </w:p>
    <w:p w14:paraId="5775F63B" w14:textId="322210ED" w:rsidR="00665AE0" w:rsidRPr="00114D4F" w:rsidRDefault="00414E42" w:rsidP="00414E42">
      <w:pPr>
        <w:pStyle w:val="ListParagraph"/>
        <w:spacing w:after="240"/>
        <w:rPr>
          <w:sz w:val="22"/>
          <w:szCs w:val="22"/>
        </w:rPr>
      </w:pPr>
      <w:r w:rsidRPr="00114D4F">
        <w:rPr>
          <w:sz w:val="22"/>
          <w:szCs w:val="22"/>
        </w:rPr>
        <w:t>export DYLD_LIBRARY_PATH=$DYLD_LIBRARY_PATH:/Users/</w:t>
      </w:r>
      <w:r w:rsidR="00EE3605" w:rsidRPr="00114D4F">
        <w:rPr>
          <w:sz w:val="22"/>
          <w:szCs w:val="22"/>
        </w:rPr>
        <w:t>username</w:t>
      </w:r>
      <w:r w:rsidRPr="00114D4F">
        <w:rPr>
          <w:sz w:val="22"/>
          <w:szCs w:val="22"/>
        </w:rPr>
        <w:t>/GeoTessCPP/lib</w:t>
      </w:r>
    </w:p>
    <w:p w14:paraId="6C48D369" w14:textId="77777777" w:rsidR="00414E42" w:rsidRPr="00610E6C" w:rsidRDefault="00414E42" w:rsidP="00414E42">
      <w:pPr>
        <w:pStyle w:val="ListParagraph"/>
        <w:spacing w:after="240"/>
      </w:pPr>
    </w:p>
    <w:p w14:paraId="63741078" w14:textId="77777777" w:rsidR="00665AE0" w:rsidRDefault="00665AE0" w:rsidP="00665AE0">
      <w:pPr>
        <w:pStyle w:val="ListParagraph"/>
        <w:spacing w:after="240"/>
      </w:pPr>
      <w:r w:rsidRPr="00610E6C">
        <w:t>It is highly recommended the user follow this recommendation for ease of use.</w:t>
      </w:r>
    </w:p>
    <w:p w14:paraId="6B183CF5" w14:textId="77777777" w:rsidR="00830704" w:rsidRDefault="00830704" w:rsidP="00665AE0">
      <w:pPr>
        <w:pStyle w:val="ListParagraph"/>
        <w:spacing w:after="240"/>
      </w:pPr>
    </w:p>
    <w:p w14:paraId="16437D3B" w14:textId="3EE4F4BC" w:rsidR="009E00DA" w:rsidRDefault="009E00DA" w:rsidP="009E00DA">
      <w:pPr>
        <w:pStyle w:val="ListParagraph"/>
        <w:numPr>
          <w:ilvl w:val="0"/>
          <w:numId w:val="38"/>
        </w:numPr>
        <w:spacing w:after="240"/>
      </w:pPr>
      <w:r>
        <w:t>If needed, the Makefile can be used to remove object files by running:</w:t>
      </w:r>
    </w:p>
    <w:p w14:paraId="37300D83" w14:textId="77777777" w:rsidR="009E00DA" w:rsidRDefault="009E00DA" w:rsidP="0084769B">
      <w:pPr>
        <w:pStyle w:val="ListParagraph"/>
        <w:spacing w:after="240"/>
      </w:pPr>
    </w:p>
    <w:p w14:paraId="4F472D88" w14:textId="11F741DD" w:rsidR="0084769B" w:rsidRDefault="0084769B" w:rsidP="0084769B">
      <w:pPr>
        <w:pStyle w:val="ListParagraph"/>
        <w:spacing w:after="240"/>
      </w:pPr>
      <w:r>
        <w:rPr>
          <w:b/>
          <w:bCs/>
        </w:rPr>
        <w:t>make clean</w:t>
      </w:r>
      <w:r w:rsidR="00590BF2">
        <w:rPr>
          <w:b/>
          <w:bCs/>
        </w:rPr>
        <w:t>_objs</w:t>
      </w:r>
    </w:p>
    <w:p w14:paraId="14819AD5" w14:textId="77777777" w:rsidR="00590BF2" w:rsidRDefault="00590BF2" w:rsidP="0084769B">
      <w:pPr>
        <w:pStyle w:val="ListParagraph"/>
        <w:spacing w:after="240"/>
      </w:pPr>
    </w:p>
    <w:p w14:paraId="3685A848" w14:textId="5CCD83DA" w:rsidR="00F86679" w:rsidRDefault="00F86679" w:rsidP="00F86679">
      <w:pPr>
        <w:spacing w:after="240"/>
        <w:ind w:left="720"/>
      </w:pPr>
      <w:r>
        <w:lastRenderedPageBreak/>
        <w:t>The Makefile</w:t>
      </w:r>
      <w:r w:rsidR="00F509B2">
        <w:t xml:space="preserve"> can also be used to remove all object and .exe/.dll/.so/.dylib </w:t>
      </w:r>
      <w:r w:rsidR="007E5A27">
        <w:t xml:space="preserve">files. This </w:t>
      </w:r>
      <w:r w:rsidRPr="00516174">
        <w:t>target should return the module directory to the same state it was in before a call to “make all” was executed.</w:t>
      </w:r>
      <w:r>
        <w:t xml:space="preserve"> To perform this removal, run:</w:t>
      </w:r>
    </w:p>
    <w:p w14:paraId="7377551B" w14:textId="0CC421E1" w:rsidR="00F86679" w:rsidRPr="00114D4F" w:rsidRDefault="00F86679" w:rsidP="00114D4F">
      <w:pPr>
        <w:spacing w:after="240"/>
        <w:ind w:left="720"/>
        <w:rPr>
          <w:b/>
          <w:bCs/>
        </w:rPr>
      </w:pPr>
      <w:r>
        <w:rPr>
          <w:b/>
          <w:bCs/>
        </w:rPr>
        <w:t>make clean</w:t>
      </w:r>
    </w:p>
    <w:p w14:paraId="2D4EABBE" w14:textId="2A9FB966" w:rsidR="00590BF2" w:rsidRDefault="00924F82" w:rsidP="00F86679">
      <w:pPr>
        <w:pStyle w:val="ListParagraph"/>
        <w:numPr>
          <w:ilvl w:val="0"/>
          <w:numId w:val="38"/>
        </w:numPr>
        <w:spacing w:after="240"/>
      </w:pPr>
      <w:r>
        <w:t>Example</w:t>
      </w:r>
      <w:r w:rsidR="009A7DDB">
        <w:t xml:space="preserve"> output from running the Makefile </w:t>
      </w:r>
      <w:r>
        <w:t xml:space="preserve">on a Mac </w:t>
      </w:r>
      <w:r w:rsidR="009A7DDB">
        <w:t>is as follows under each subdirectory</w:t>
      </w:r>
      <w:r w:rsidR="00927E22">
        <w:t>:</w:t>
      </w:r>
    </w:p>
    <w:p w14:paraId="3A99190E" w14:textId="20110D8B" w:rsidR="009A7DDB" w:rsidRDefault="00924F82" w:rsidP="009A7DDB">
      <w:pPr>
        <w:pStyle w:val="ListParagraph"/>
        <w:numPr>
          <w:ilvl w:val="1"/>
          <w:numId w:val="38"/>
        </w:numPr>
        <w:spacing w:after="240"/>
      </w:pPr>
      <w:r>
        <w:t>~/GeoTessCPP/</w:t>
      </w:r>
      <w:r w:rsidR="00901A01">
        <w:t>lib</w:t>
      </w:r>
    </w:p>
    <w:p w14:paraId="206AEE60" w14:textId="0244CE3D" w:rsidR="00901A01" w:rsidRDefault="00901A01" w:rsidP="00901A01">
      <w:pPr>
        <w:pStyle w:val="ListParagraph"/>
        <w:numPr>
          <w:ilvl w:val="2"/>
          <w:numId w:val="38"/>
        </w:numPr>
        <w:spacing w:after="240"/>
      </w:pPr>
      <w:r>
        <w:t>libgeotessamplitudecpp.dylib</w:t>
      </w:r>
    </w:p>
    <w:p w14:paraId="16F806A1" w14:textId="226E731B" w:rsidR="00901A01" w:rsidRDefault="00901A01" w:rsidP="00901A01">
      <w:pPr>
        <w:pStyle w:val="ListParagraph"/>
        <w:numPr>
          <w:ilvl w:val="2"/>
          <w:numId w:val="38"/>
        </w:numPr>
        <w:spacing w:after="240"/>
      </w:pPr>
      <w:r>
        <w:t>libgeotessamplitudecshell.dylib</w:t>
      </w:r>
    </w:p>
    <w:p w14:paraId="52B46555" w14:textId="2A99E68A" w:rsidR="00901A01" w:rsidRDefault="00901A01" w:rsidP="00901A01">
      <w:pPr>
        <w:pStyle w:val="ListParagraph"/>
        <w:numPr>
          <w:ilvl w:val="2"/>
          <w:numId w:val="38"/>
        </w:numPr>
        <w:spacing w:after="240"/>
      </w:pPr>
      <w:r>
        <w:t>libgeotesscpp.dylip</w:t>
      </w:r>
    </w:p>
    <w:p w14:paraId="4117630B" w14:textId="1C501D9A" w:rsidR="00901A01" w:rsidRDefault="00901A01" w:rsidP="00901A01">
      <w:pPr>
        <w:pStyle w:val="ListParagraph"/>
        <w:numPr>
          <w:ilvl w:val="2"/>
          <w:numId w:val="38"/>
        </w:numPr>
        <w:spacing w:after="240"/>
      </w:pPr>
      <w:r>
        <w:t>libgeotesscshell.dylib</w:t>
      </w:r>
    </w:p>
    <w:p w14:paraId="14249166" w14:textId="20D3BB7B" w:rsidR="00901A01" w:rsidRDefault="00901A01" w:rsidP="00901A01">
      <w:pPr>
        <w:pStyle w:val="ListParagraph"/>
        <w:numPr>
          <w:ilvl w:val="2"/>
          <w:numId w:val="38"/>
        </w:numPr>
        <w:spacing w:after="240"/>
      </w:pPr>
      <w:r>
        <w:t>liblibcorr3d.dylib</w:t>
      </w:r>
    </w:p>
    <w:p w14:paraId="02D5C7FC" w14:textId="0ED83E4E" w:rsidR="00FD2D9B" w:rsidRDefault="00FD2D9B" w:rsidP="00AB525C">
      <w:pPr>
        <w:pStyle w:val="ListParagraph"/>
        <w:numPr>
          <w:ilvl w:val="1"/>
          <w:numId w:val="38"/>
        </w:numPr>
        <w:spacing w:after="240"/>
      </w:pPr>
      <w:r>
        <w:t>~/GeoTessCPP/GeoTessCPPExamples/bin</w:t>
      </w:r>
    </w:p>
    <w:p w14:paraId="719D15D5" w14:textId="7DDDE2A0" w:rsidR="00AB525C" w:rsidRDefault="00AB525C" w:rsidP="00AB525C">
      <w:pPr>
        <w:pStyle w:val="ListParagraph"/>
        <w:numPr>
          <w:ilvl w:val="2"/>
          <w:numId w:val="38"/>
        </w:numPr>
        <w:spacing w:after="240"/>
      </w:pPr>
      <w:r>
        <w:t>The following are all binary executables compiled from source code in ~/GeoTessCPP/GeoTessCPPExamples/src.</w:t>
      </w:r>
    </w:p>
    <w:p w14:paraId="4B2054C3" w14:textId="5EADEF6F" w:rsidR="00AB525C" w:rsidRDefault="00AB525C" w:rsidP="00AB525C">
      <w:pPr>
        <w:pStyle w:val="ListParagraph"/>
        <w:numPr>
          <w:ilvl w:val="3"/>
          <w:numId w:val="38"/>
        </w:numPr>
        <w:spacing w:after="240"/>
      </w:pPr>
      <w:r>
        <w:t>extended</w:t>
      </w:r>
      <w:r w:rsidR="00FA6204">
        <w:t>m</w:t>
      </w:r>
      <w:r>
        <w:t>odel</w:t>
      </w:r>
    </w:p>
    <w:p w14:paraId="12E0A349" w14:textId="47B617F9" w:rsidR="00AB525C" w:rsidRDefault="00AB525C" w:rsidP="00AB525C">
      <w:pPr>
        <w:pStyle w:val="ListParagraph"/>
        <w:numPr>
          <w:ilvl w:val="3"/>
          <w:numId w:val="38"/>
        </w:numPr>
        <w:spacing w:after="240"/>
      </w:pPr>
      <w:r>
        <w:t>interrogatelibcorr3d</w:t>
      </w:r>
    </w:p>
    <w:p w14:paraId="30779D83" w14:textId="74468EBB" w:rsidR="00AB525C" w:rsidRDefault="00AB525C" w:rsidP="00AB525C">
      <w:pPr>
        <w:pStyle w:val="ListParagraph"/>
        <w:numPr>
          <w:ilvl w:val="3"/>
          <w:numId w:val="38"/>
        </w:numPr>
        <w:spacing w:after="240"/>
      </w:pPr>
      <w:r>
        <w:t>interrogatemodel</w:t>
      </w:r>
    </w:p>
    <w:p w14:paraId="64F8F25F" w14:textId="45C16800" w:rsidR="00AB525C" w:rsidRDefault="00AB525C" w:rsidP="00AB525C">
      <w:pPr>
        <w:pStyle w:val="ListParagraph"/>
        <w:numPr>
          <w:ilvl w:val="3"/>
          <w:numId w:val="38"/>
        </w:numPr>
        <w:spacing w:after="240"/>
      </w:pPr>
      <w:r>
        <w:t>populatemodel2d</w:t>
      </w:r>
    </w:p>
    <w:p w14:paraId="4D47477E" w14:textId="2B8CADF6" w:rsidR="00AB525C" w:rsidRDefault="00AB525C" w:rsidP="00AB525C">
      <w:pPr>
        <w:pStyle w:val="ListParagraph"/>
        <w:numPr>
          <w:ilvl w:val="3"/>
          <w:numId w:val="38"/>
        </w:numPr>
        <w:spacing w:after="240"/>
      </w:pPr>
      <w:r>
        <w:t>populatemodel3d</w:t>
      </w:r>
    </w:p>
    <w:p w14:paraId="1BB817D3" w14:textId="3DF3AD42" w:rsidR="00AB525C" w:rsidRDefault="00AB525C" w:rsidP="00AB525C">
      <w:pPr>
        <w:pStyle w:val="ListParagraph"/>
        <w:numPr>
          <w:ilvl w:val="3"/>
          <w:numId w:val="38"/>
        </w:numPr>
        <w:spacing w:after="240"/>
      </w:pPr>
      <w:r>
        <w:t>tomography2d</w:t>
      </w:r>
    </w:p>
    <w:p w14:paraId="41D928D4" w14:textId="49F82966" w:rsidR="00AB525C" w:rsidRDefault="00890D29" w:rsidP="00FA6204">
      <w:pPr>
        <w:pStyle w:val="ListParagraph"/>
        <w:numPr>
          <w:ilvl w:val="1"/>
          <w:numId w:val="38"/>
        </w:numPr>
        <w:spacing w:after="240"/>
      </w:pPr>
      <w:r>
        <w:t>~GeoTessCPP/GeoTessCExamples/bin</w:t>
      </w:r>
    </w:p>
    <w:p w14:paraId="06478D6C" w14:textId="0CBC31EA" w:rsidR="005C667F" w:rsidRDefault="005C667F" w:rsidP="005C667F">
      <w:pPr>
        <w:pStyle w:val="ListParagraph"/>
        <w:numPr>
          <w:ilvl w:val="2"/>
          <w:numId w:val="38"/>
        </w:numPr>
        <w:spacing w:after="240"/>
      </w:pPr>
      <w:r>
        <w:t>The following are all binary executables compiled from source code in ~/GeoTessCPP/GeoTessCExamples/src.</w:t>
      </w:r>
    </w:p>
    <w:p w14:paraId="0C86A818" w14:textId="70E02E1A" w:rsidR="005C667F" w:rsidRDefault="005C667F" w:rsidP="005C667F">
      <w:pPr>
        <w:pStyle w:val="ListParagraph"/>
        <w:numPr>
          <w:ilvl w:val="3"/>
          <w:numId w:val="38"/>
        </w:numPr>
        <w:spacing w:after="240"/>
      </w:pPr>
      <w:r>
        <w:t>integrate3d</w:t>
      </w:r>
    </w:p>
    <w:p w14:paraId="17EFB353" w14:textId="3B61B944" w:rsidR="005C667F" w:rsidRDefault="005C667F" w:rsidP="005C667F">
      <w:pPr>
        <w:pStyle w:val="ListParagraph"/>
        <w:numPr>
          <w:ilvl w:val="3"/>
          <w:numId w:val="38"/>
        </w:numPr>
        <w:spacing w:after="240"/>
      </w:pPr>
      <w:r>
        <w:t>populatemodel2d</w:t>
      </w:r>
    </w:p>
    <w:p w14:paraId="4435D4F4" w14:textId="62B6927E" w:rsidR="005C667F" w:rsidRDefault="005C667F" w:rsidP="005C667F">
      <w:pPr>
        <w:pStyle w:val="ListParagraph"/>
        <w:numPr>
          <w:ilvl w:val="3"/>
          <w:numId w:val="38"/>
        </w:numPr>
        <w:spacing w:after="240"/>
      </w:pPr>
      <w:r>
        <w:t>populatemodel3d</w:t>
      </w:r>
    </w:p>
    <w:p w14:paraId="68DCD82C" w14:textId="5D1656DE" w:rsidR="005C667F" w:rsidRDefault="005C667F" w:rsidP="005C667F">
      <w:pPr>
        <w:pStyle w:val="ListParagraph"/>
        <w:numPr>
          <w:ilvl w:val="3"/>
          <w:numId w:val="38"/>
        </w:numPr>
        <w:spacing w:after="240"/>
      </w:pPr>
      <w:r>
        <w:t>testcrust20</w:t>
      </w:r>
    </w:p>
    <w:p w14:paraId="6893766E" w14:textId="4AEC202F" w:rsidR="005C667F" w:rsidRDefault="005C667F" w:rsidP="005C667F">
      <w:pPr>
        <w:pStyle w:val="ListParagraph"/>
        <w:numPr>
          <w:ilvl w:val="3"/>
          <w:numId w:val="38"/>
        </w:numPr>
        <w:spacing w:after="240"/>
      </w:pPr>
      <w:r>
        <w:t>tomography2d</w:t>
      </w:r>
    </w:p>
    <w:p w14:paraId="3BEAD66F" w14:textId="77777777" w:rsidR="00A26B82" w:rsidRDefault="00A26B82" w:rsidP="00114D4F">
      <w:pPr>
        <w:pStyle w:val="ListParagraph"/>
        <w:spacing w:after="240"/>
        <w:ind w:left="2880"/>
      </w:pPr>
    </w:p>
    <w:p w14:paraId="626BD98D" w14:textId="77777777" w:rsidR="00EA0C23" w:rsidRDefault="00307E4C" w:rsidP="00853CAD">
      <w:pPr>
        <w:pStyle w:val="ListParagraph"/>
        <w:numPr>
          <w:ilvl w:val="0"/>
          <w:numId w:val="38"/>
        </w:numPr>
        <w:spacing w:after="240"/>
      </w:pPr>
      <w:r>
        <w:t xml:space="preserve">To create executables such as those in the Examples directories, </w:t>
      </w:r>
      <w:r w:rsidR="00790E87">
        <w:t xml:space="preserve">the user must </w:t>
      </w:r>
      <w:r w:rsidR="00A22AB8">
        <w:t>create</w:t>
      </w:r>
      <w:r w:rsidR="00790E87">
        <w:t xml:space="preserve"> a properties fil</w:t>
      </w:r>
      <w:r w:rsidR="00A22AB8">
        <w:t>e, compile it into an executable</w:t>
      </w:r>
      <w:r w:rsidR="002E4038">
        <w:t xml:space="preserve">, then link it to </w:t>
      </w:r>
      <w:r w:rsidR="00B5288A">
        <w:t xml:space="preserve">any libraries or executables that </w:t>
      </w:r>
      <w:r w:rsidR="00EA0C23">
        <w:t>should be included</w:t>
      </w:r>
      <w:r w:rsidR="002E4038">
        <w:t>.</w:t>
      </w:r>
      <w:r w:rsidR="00A22AB8">
        <w:t xml:space="preserve"> </w:t>
      </w:r>
    </w:p>
    <w:p w14:paraId="0305D1DD" w14:textId="77777777" w:rsidR="00EA0C23" w:rsidRDefault="00EA0C23" w:rsidP="00114D4F">
      <w:pPr>
        <w:pStyle w:val="ListParagraph"/>
        <w:spacing w:after="240"/>
      </w:pPr>
    </w:p>
    <w:p w14:paraId="5FEFC846" w14:textId="35041334" w:rsidR="005C667F" w:rsidRDefault="00A22AB8" w:rsidP="00114D4F">
      <w:pPr>
        <w:pStyle w:val="ListParagraph"/>
        <w:spacing w:after="240"/>
      </w:pPr>
      <w:r>
        <w:t xml:space="preserve">For example, </w:t>
      </w:r>
      <w:r w:rsidR="00A123C6">
        <w:t xml:space="preserve">on a Mac </w:t>
      </w:r>
      <w:r>
        <w:t xml:space="preserve">the </w:t>
      </w:r>
      <w:r w:rsidR="00611598">
        <w:t>command</w:t>
      </w:r>
      <w:r w:rsidR="002E4038">
        <w:t>s</w:t>
      </w:r>
      <w:r w:rsidR="00611598">
        <w:t xml:space="preserve"> below </w:t>
      </w:r>
      <w:r w:rsidR="00C94540">
        <w:t xml:space="preserve">create </w:t>
      </w:r>
      <w:r w:rsidR="00152B28">
        <w:t>the extendedmodel</w:t>
      </w:r>
      <w:r w:rsidR="00EA0C23">
        <w:t xml:space="preserve"> </w:t>
      </w:r>
      <w:r w:rsidR="00C653F8">
        <w:t xml:space="preserve">executable </w:t>
      </w:r>
      <w:r w:rsidR="00EA0C23">
        <w:t>(bullet 4</w:t>
      </w:r>
      <w:r w:rsidR="00FC7A97">
        <w:t>b</w:t>
      </w:r>
      <w:r w:rsidR="00EA0C23">
        <w:t xml:space="preserve"> in this list)</w:t>
      </w:r>
      <w:r w:rsidR="00C94540">
        <w:t xml:space="preserve"> based on</w:t>
      </w:r>
      <w:r w:rsidR="00611598">
        <w:t xml:space="preserve"> the </w:t>
      </w:r>
      <w:r w:rsidR="00B5288A">
        <w:t xml:space="preserve">ExtendedModel.cc and </w:t>
      </w:r>
      <w:r w:rsidR="00611598">
        <w:t>GeoTessModel</w:t>
      </w:r>
      <w:r w:rsidR="00C94540">
        <w:t>Extended.cc source code</w:t>
      </w:r>
      <w:r w:rsidR="00C653F8">
        <w:t>s</w:t>
      </w:r>
      <w:r w:rsidR="00C94540">
        <w:t xml:space="preserve"> in ~/GeoTessCPP/GeoTessCPPExamples/src.</w:t>
      </w:r>
    </w:p>
    <w:p w14:paraId="407DB998" w14:textId="77777777" w:rsidR="00C94540" w:rsidRDefault="00C94540" w:rsidP="00C94540">
      <w:pPr>
        <w:pStyle w:val="ListParagraph"/>
        <w:spacing w:after="240"/>
      </w:pPr>
    </w:p>
    <w:p w14:paraId="1AE7D968" w14:textId="40547D96" w:rsidR="00C94540" w:rsidRDefault="00C94540" w:rsidP="00C94540">
      <w:pPr>
        <w:pStyle w:val="ListParagraph"/>
        <w:spacing w:after="240"/>
        <w:rPr>
          <w:b/>
          <w:bCs/>
        </w:rPr>
      </w:pPr>
      <w:r w:rsidRPr="00114D4F">
        <w:rPr>
          <w:b/>
          <w:bCs/>
        </w:rPr>
        <w:t>g++ -m64 -O3 -Iinclude -I../GeoTessCPP/include -I../LibCorr3D/include -c src/GeoTessModelExtended.cc</w:t>
      </w:r>
    </w:p>
    <w:p w14:paraId="214992CA" w14:textId="77777777" w:rsidR="00B5288A" w:rsidRDefault="00B5288A" w:rsidP="00C94540">
      <w:pPr>
        <w:pStyle w:val="ListParagraph"/>
        <w:spacing w:after="240"/>
        <w:rPr>
          <w:b/>
          <w:bCs/>
        </w:rPr>
      </w:pPr>
    </w:p>
    <w:p w14:paraId="3C50C1BD" w14:textId="7C3F339D" w:rsidR="00B5288A" w:rsidRDefault="00B5288A" w:rsidP="00C94540">
      <w:pPr>
        <w:pStyle w:val="ListParagraph"/>
        <w:spacing w:after="240"/>
        <w:rPr>
          <w:b/>
          <w:bCs/>
        </w:rPr>
      </w:pPr>
      <w:r w:rsidRPr="00B5288A">
        <w:rPr>
          <w:b/>
          <w:bCs/>
        </w:rPr>
        <w:t>g++ -m64 -O3 -Iinclude -I../GeoTessCPP/include -I../LibCorr3D/include -c src/ExtendedModel.cc</w:t>
      </w:r>
    </w:p>
    <w:p w14:paraId="519DDCB0" w14:textId="77777777" w:rsidR="00C94540" w:rsidRDefault="00C94540" w:rsidP="00C94540">
      <w:pPr>
        <w:pStyle w:val="ListParagraph"/>
        <w:spacing w:after="240"/>
        <w:rPr>
          <w:b/>
          <w:bCs/>
        </w:rPr>
      </w:pPr>
    </w:p>
    <w:p w14:paraId="1945640B" w14:textId="51BC92DC" w:rsidR="00E56573" w:rsidRDefault="00460958" w:rsidP="00665AE0">
      <w:pPr>
        <w:pStyle w:val="ListParagraph"/>
        <w:spacing w:after="240"/>
        <w:rPr>
          <w:b/>
          <w:bCs/>
        </w:rPr>
      </w:pPr>
      <w:r w:rsidRPr="00460958">
        <w:rPr>
          <w:b/>
          <w:bCs/>
        </w:rPr>
        <w:t>g++ -m64 -o bin/extendedmodel ExtendedModel.o GeoTessModelExtended.o -L../lib -lgeotesscpp -llibcorr3d -lstdc++ -lm</w:t>
      </w:r>
    </w:p>
    <w:p w14:paraId="30AED07D" w14:textId="28553EF1" w:rsidR="00E56573" w:rsidRDefault="004B2290" w:rsidP="00F9118C">
      <w:pPr>
        <w:pStyle w:val="ListParagraph"/>
        <w:spacing w:after="240"/>
      </w:pPr>
      <w:r>
        <w:lastRenderedPageBreak/>
        <w:t xml:space="preserve">Linking the executables for ExtendedModel.cc and GeoTessModelExtended.cc allows </w:t>
      </w:r>
      <w:r w:rsidR="00673120">
        <w:t>for the implementation of an extension to the GeoTessModel class</w:t>
      </w:r>
      <w:r w:rsidR="003D4479">
        <w:t xml:space="preserve"> (Section </w:t>
      </w:r>
      <w:r w:rsidR="007054D6">
        <w:fldChar w:fldCharType="begin"/>
      </w:r>
      <w:r w:rsidR="007054D6">
        <w:instrText xml:space="preserve"> REF _Ref136932707 \r \h </w:instrText>
      </w:r>
      <w:r w:rsidR="007054D6">
        <w:fldChar w:fldCharType="separate"/>
      </w:r>
      <w:r w:rsidR="007054D6">
        <w:t>4.5</w:t>
      </w:r>
      <w:r w:rsidR="007054D6">
        <w:fldChar w:fldCharType="end"/>
      </w:r>
      <w:r w:rsidR="003D4479">
        <w:t>)</w:t>
      </w:r>
      <w:r w:rsidR="00673120">
        <w:t>.</w:t>
      </w:r>
    </w:p>
    <w:p w14:paraId="2AAA3618" w14:textId="6EFD61DC" w:rsidR="00665AE0" w:rsidRPr="00707372" w:rsidRDefault="00665AE0" w:rsidP="00114D4F">
      <w:pPr>
        <w:pStyle w:val="SANDBODY"/>
        <w:ind w:left="720"/>
      </w:pPr>
    </w:p>
    <w:p w14:paraId="5326FF7B" w14:textId="452F0A71" w:rsidR="008D4A8C" w:rsidRDefault="008D4A8C" w:rsidP="00E230AB">
      <w:pPr>
        <w:pStyle w:val="SANDBODY"/>
      </w:pPr>
    </w:p>
    <w:p w14:paraId="7889279C" w14:textId="77777777" w:rsidR="00981A28" w:rsidRPr="00114D4F" w:rsidRDefault="00981A28" w:rsidP="00114D4F">
      <w:pPr>
        <w:pStyle w:val="SANDBODY"/>
      </w:pPr>
    </w:p>
    <w:p w14:paraId="55010FC7" w14:textId="77777777" w:rsidR="00207E33" w:rsidRPr="00207E33" w:rsidRDefault="00207E33" w:rsidP="00114D4F">
      <w:pPr>
        <w:pStyle w:val="SANDBODY"/>
      </w:pPr>
    </w:p>
    <w:p w14:paraId="6C2A08BB" w14:textId="786DCB6F" w:rsidR="003406E0" w:rsidRPr="004234D4" w:rsidRDefault="00BE1C6D" w:rsidP="003406E0">
      <w:pPr>
        <w:pStyle w:val="Heading1"/>
        <w:rPr>
          <w:bCs/>
        </w:rPr>
      </w:pPr>
      <w:bookmarkStart w:id="20" w:name="_Toc135830095"/>
      <w:r>
        <w:rPr>
          <w:bCs/>
        </w:rPr>
        <w:lastRenderedPageBreak/>
        <w:t xml:space="preserve">GeoTess </w:t>
      </w:r>
      <w:r w:rsidR="00932082">
        <w:rPr>
          <w:bCs/>
        </w:rPr>
        <w:t>M</w:t>
      </w:r>
      <w:r w:rsidR="003406E0" w:rsidRPr="004234D4">
        <w:rPr>
          <w:bCs/>
        </w:rPr>
        <w:t>odel Components</w:t>
      </w:r>
      <w:bookmarkEnd w:id="14"/>
      <w:r w:rsidR="00EF3915">
        <w:rPr>
          <w:bCs/>
        </w:rPr>
        <w:t xml:space="preserve"> and Concepts</w:t>
      </w:r>
      <w:bookmarkEnd w:id="20"/>
    </w:p>
    <w:p w14:paraId="239DE572" w14:textId="552442B0" w:rsidR="003406E0" w:rsidRPr="00516174" w:rsidRDefault="003406E0" w:rsidP="003406E0">
      <w:r w:rsidRPr="00516174">
        <w:t>While many Earth models use regular latitude longitude grids to describe the geographic geometry and topology, GeoTess uses a triangular tessellation</w:t>
      </w:r>
      <w:r w:rsidR="005D2193">
        <w:t xml:space="preserve"> (see </w:t>
      </w:r>
      <w:r w:rsidR="005D2193">
        <w:fldChar w:fldCharType="begin"/>
      </w:r>
      <w:r w:rsidR="005D2193">
        <w:instrText xml:space="preserve"> REF _Ref135830239 \r \h </w:instrText>
      </w:r>
      <w:r w:rsidR="005D2193">
        <w:fldChar w:fldCharType="separate"/>
      </w:r>
      <w:r w:rsidR="005D2193">
        <w:t>Appendix A</w:t>
      </w:r>
      <w:r w:rsidR="005D2193">
        <w:fldChar w:fldCharType="end"/>
      </w:r>
      <w:r w:rsidR="005D2193">
        <w:t xml:space="preserve"> for </w:t>
      </w:r>
      <w:r w:rsidR="002F7CD6">
        <w:t>a geometrical description)</w:t>
      </w:r>
      <w:r w:rsidRPr="00516174">
        <w:t>.</w:t>
      </w:r>
      <w:r w:rsidR="00A60A46">
        <w:t xml:space="preserve"> </w:t>
      </w:r>
      <w:r w:rsidRPr="00516174">
        <w:t>These two approaches are compared in</w:t>
      </w:r>
      <w:r w:rsidR="004D7554">
        <w:t xml:space="preserve"> </w:t>
      </w:r>
      <w:r w:rsidR="004D7554">
        <w:fldChar w:fldCharType="begin"/>
      </w:r>
      <w:r w:rsidR="004D7554">
        <w:instrText xml:space="preserve"> REF _Ref52962392 \h </w:instrText>
      </w:r>
      <w:r w:rsidR="004D7554">
        <w:fldChar w:fldCharType="separate"/>
      </w:r>
      <w:r w:rsidR="0097105C" w:rsidRPr="004234D4">
        <w:rPr>
          <w:bCs/>
        </w:rPr>
        <w:t xml:space="preserve">Figure </w:t>
      </w:r>
      <w:r w:rsidR="0097105C">
        <w:rPr>
          <w:bCs/>
          <w:noProof/>
        </w:rPr>
        <w:t>3</w:t>
      </w:r>
      <w:r w:rsidR="0097105C" w:rsidRPr="004234D4">
        <w:rPr>
          <w:bCs/>
        </w:rPr>
        <w:noBreakHyphen/>
      </w:r>
      <w:r w:rsidR="0097105C">
        <w:rPr>
          <w:bCs/>
          <w:noProof/>
        </w:rPr>
        <w:t>1</w:t>
      </w:r>
      <w:r w:rsidR="004D7554">
        <w:fldChar w:fldCharType="end"/>
      </w:r>
      <w:r w:rsidRPr="00516174">
        <w:t>. While software algorithms that use regular latitude</w:t>
      </w:r>
      <w:r w:rsidR="00454F1D">
        <w:t>-</w:t>
      </w:r>
      <w:r w:rsidRPr="00516174">
        <w:t>longitude grids are much more straightforward to develop, the grids suffer from severe unintended variability in cell areas, with cell areas approaching zero near the poles.</w:t>
      </w:r>
      <w:r w:rsidR="00A60A46">
        <w:t xml:space="preserve"> </w:t>
      </w:r>
      <w:r w:rsidRPr="00516174">
        <w:t>Software for triangular tessellations</w:t>
      </w:r>
      <w:r w:rsidR="00D16B95">
        <w:t xml:space="preserve"> are</w:t>
      </w:r>
      <w:r w:rsidRPr="00516174">
        <w:t xml:space="preserve"> more complicated to develop but</w:t>
      </w:r>
      <w:r w:rsidR="008A4B0F">
        <w:t xml:space="preserve"> they</w:t>
      </w:r>
      <w:r w:rsidRPr="00516174">
        <w:t xml:space="preserve"> result in grids with much more uniform cell size and approximately 25% fewer vertices.</w:t>
      </w:r>
    </w:p>
    <w:p w14:paraId="03A68273" w14:textId="25E7377E" w:rsidR="00271352" w:rsidRPr="00516174" w:rsidRDefault="00271352" w:rsidP="003406E0"/>
    <w:p w14:paraId="582C49DD" w14:textId="77777777" w:rsidR="007C51D6" w:rsidRDefault="00271352" w:rsidP="007C51D6">
      <w:pPr>
        <w:pStyle w:val="SANDFigurePlacement"/>
      </w:pPr>
      <w:r w:rsidRPr="00516174">
        <w:rPr>
          <w:noProof/>
        </w:rPr>
        <mc:AlternateContent>
          <mc:Choice Requires="wpg">
            <w:drawing>
              <wp:inline distT="0" distB="0" distL="0" distR="0" wp14:anchorId="46E8D9B3" wp14:editId="76C14631">
                <wp:extent cx="5712977" cy="2442210"/>
                <wp:effectExtent l="0" t="0" r="2540" b="0"/>
                <wp:docPr id="3164" name="Group 3164"/>
                <wp:cNvGraphicFramePr/>
                <a:graphic xmlns:a="http://schemas.openxmlformats.org/drawingml/2006/main">
                  <a:graphicData uri="http://schemas.microsoft.com/office/word/2010/wordprocessingGroup">
                    <wpg:wgp>
                      <wpg:cNvGrpSpPr/>
                      <wpg:grpSpPr>
                        <a:xfrm>
                          <a:off x="0" y="0"/>
                          <a:ext cx="5712977" cy="2442210"/>
                          <a:chOff x="0" y="0"/>
                          <a:chExt cx="5712977" cy="2442210"/>
                        </a:xfrm>
                      </wpg:grpSpPr>
                      <pic:pic xmlns:pic="http://schemas.openxmlformats.org/drawingml/2006/picture">
                        <pic:nvPicPr>
                          <pic:cNvPr id="3165" name="Picture 316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2442210"/>
                          </a:xfrm>
                          <a:prstGeom prst="rect">
                            <a:avLst/>
                          </a:prstGeom>
                        </pic:spPr>
                      </pic:pic>
                      <pic:pic xmlns:pic="http://schemas.openxmlformats.org/drawingml/2006/picture">
                        <pic:nvPicPr>
                          <pic:cNvPr id="3166" name="Picture 316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969777" y="0"/>
                            <a:ext cx="2743200" cy="2442210"/>
                          </a:xfrm>
                          <a:prstGeom prst="rect">
                            <a:avLst/>
                          </a:prstGeom>
                        </pic:spPr>
                      </pic:pic>
                    </wpg:wgp>
                  </a:graphicData>
                </a:graphic>
              </wp:inline>
            </w:drawing>
          </mc:Choice>
          <mc:Fallback xmlns:w16du="http://schemas.microsoft.com/office/word/2023/wordml/word16du">
            <w:pict>
              <v:group w14:anchorId="155F0D4C" id="Group 3164" o:spid="_x0000_s1026" style="width:449.85pt;height:192.3pt;mso-position-horizontal-relative:char;mso-position-vertical-relative:line" coordsize="57129,24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65" o:spid="_x0000_s1027" type="#_x0000_t75" style="position:absolute;width:27432;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">
                  <v:imagedata r:id="rId34" o:title=""/>
                </v:shape>
                <v:shape id="Picture 3166" o:spid="_x0000_s1028" type="#_x0000_t75" style="position:absolute;left:29697;width:27432;height:24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">
                  <v:imagedata r:id="rId35" o:title=""/>
                </v:shape>
                <w10:anchorlock/>
              </v:group>
            </w:pict>
          </mc:Fallback>
        </mc:AlternateContent>
      </w:r>
    </w:p>
    <w:p w14:paraId="32489BB7" w14:textId="5EDCEE29" w:rsidR="00271352" w:rsidRPr="004234D4" w:rsidRDefault="00271352" w:rsidP="001F1D2B">
      <w:pPr>
        <w:pStyle w:val="SANDCaptionFigure"/>
        <w:rPr>
          <w:bCs/>
        </w:rPr>
      </w:pPr>
      <w:bookmarkStart w:id="21" w:name="_Ref52962392"/>
      <w:bookmarkStart w:id="22" w:name="_Toc135830211"/>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3</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1</w:t>
      </w:r>
      <w:r w:rsidR="00901E54">
        <w:rPr>
          <w:bCs/>
        </w:rPr>
        <w:fldChar w:fldCharType="end"/>
      </w:r>
      <w:bookmarkEnd w:id="21"/>
      <w:r w:rsidRPr="004234D4">
        <w:rPr>
          <w:bCs/>
        </w:rPr>
        <w:t xml:space="preserve">. </w:t>
      </w:r>
      <w:r w:rsidR="001F1D2B" w:rsidRPr="004234D4">
        <w:rPr>
          <w:bCs/>
        </w:rPr>
        <w:t>Comparison of a regular latitude longitude grid and a uniform triangular tessellation.</w:t>
      </w:r>
      <w:r w:rsidR="00A60A46">
        <w:rPr>
          <w:bCs/>
        </w:rPr>
        <w:t xml:space="preserve"> </w:t>
      </w:r>
      <w:r w:rsidR="001F1D2B" w:rsidRPr="004234D4">
        <w:rPr>
          <w:bCs/>
        </w:rPr>
        <w:t>In both grids the edge lengths are approximately 4°.</w:t>
      </w:r>
      <w:bookmarkEnd w:id="22"/>
    </w:p>
    <w:p w14:paraId="1D828B10" w14:textId="77777777" w:rsidR="003406E0" w:rsidRPr="00516174" w:rsidRDefault="003406E0" w:rsidP="003406E0">
      <w:r w:rsidRPr="00516174">
        <w:t>A GeoTess model is comprised of the following elements:</w:t>
      </w:r>
    </w:p>
    <w:p w14:paraId="341D9717" w14:textId="3C160AB6" w:rsidR="003406E0" w:rsidRPr="00516174" w:rsidRDefault="003406E0" w:rsidP="0071265D">
      <w:pPr>
        <w:numPr>
          <w:ilvl w:val="0"/>
          <w:numId w:val="16"/>
        </w:numPr>
        <w:tabs>
          <w:tab w:val="num" w:pos="360"/>
        </w:tabs>
        <w:spacing w:after="240"/>
      </w:pPr>
      <w:r w:rsidRPr="00516174">
        <w:t>A set of layers (</w:t>
      </w:r>
      <w:r w:rsidR="004D7554">
        <w:fldChar w:fldCharType="begin"/>
      </w:r>
      <w:r w:rsidR="004D7554">
        <w:instrText xml:space="preserve"> REF _Ref52962393 \h </w:instrText>
      </w:r>
      <w:r w:rsidR="004D7554">
        <w:fldChar w:fldCharType="separate"/>
      </w:r>
      <w:r w:rsidR="0097105C" w:rsidRPr="004234D4">
        <w:rPr>
          <w:bCs/>
        </w:rPr>
        <w:t xml:space="preserve">Figure </w:t>
      </w:r>
      <w:r w:rsidR="0097105C">
        <w:rPr>
          <w:bCs/>
          <w:noProof/>
        </w:rPr>
        <w:t>3</w:t>
      </w:r>
      <w:r w:rsidR="0097105C" w:rsidRPr="004234D4">
        <w:rPr>
          <w:bCs/>
        </w:rPr>
        <w:noBreakHyphen/>
      </w:r>
      <w:r w:rsidR="0097105C">
        <w:rPr>
          <w:bCs/>
          <w:noProof/>
        </w:rPr>
        <w:t>2</w:t>
      </w:r>
      <w:r w:rsidR="004D7554">
        <w:fldChar w:fldCharType="end"/>
      </w:r>
      <w:r w:rsidRPr="00516174">
        <w:t>).</w:t>
      </w:r>
      <w:r w:rsidR="00A60A46">
        <w:t xml:space="preserve"> </w:t>
      </w:r>
      <w:r w:rsidRPr="00516174">
        <w:t>Each layer spans the entire 2D geographic extent of the model. The boundaries at the top and bottom of a layer may have topography.</w:t>
      </w:r>
      <w:r w:rsidR="00A60A46">
        <w:t xml:space="preserve"> </w:t>
      </w:r>
      <w:r w:rsidRPr="00516174">
        <w:t>Within each layer, model data values are continuous, both geographically and radially.</w:t>
      </w:r>
      <w:r w:rsidR="00A60A46">
        <w:t xml:space="preserve"> </w:t>
      </w:r>
      <w:r w:rsidRPr="00516174">
        <w:t>Model data values may be discontinuous across layer boundaries.</w:t>
      </w:r>
      <w:r w:rsidR="00A60A46">
        <w:t xml:space="preserve"> </w:t>
      </w:r>
      <w:r w:rsidRPr="00516174">
        <w:t>Layers may have zero thickness at some or all geographic locations. An important limitation of the parameterization used by GeoTess is that layer boundaries may not fold back on themselves, i.e., any radial line emanating from the center of the Earth must intersect each layer boundary exactly one time.</w:t>
      </w:r>
    </w:p>
    <w:p w14:paraId="6E3A229F" w14:textId="125C051C" w:rsidR="003406E0" w:rsidRPr="00516174" w:rsidRDefault="003406E0" w:rsidP="0071265D">
      <w:pPr>
        <w:numPr>
          <w:ilvl w:val="0"/>
          <w:numId w:val="16"/>
        </w:numPr>
        <w:tabs>
          <w:tab w:val="num" w:pos="360"/>
        </w:tabs>
        <w:spacing w:after="240"/>
      </w:pPr>
      <w:r w:rsidRPr="00516174">
        <w:t>A set of multi-level tessellations (</w:t>
      </w:r>
      <w:r w:rsidR="004D7554">
        <w:fldChar w:fldCharType="begin"/>
      </w:r>
      <w:r w:rsidR="004D7554">
        <w:instrText xml:space="preserve"> REF _Ref52962401 \h </w:instrText>
      </w:r>
      <w:r w:rsidR="004D7554">
        <w:fldChar w:fldCharType="separate"/>
      </w:r>
      <w:r w:rsidR="0097105C" w:rsidRPr="004234D4">
        <w:rPr>
          <w:bCs/>
        </w:rPr>
        <w:t xml:space="preserve">Figure </w:t>
      </w:r>
      <w:r w:rsidR="0097105C">
        <w:rPr>
          <w:bCs/>
          <w:noProof/>
        </w:rPr>
        <w:t>3</w:t>
      </w:r>
      <w:r w:rsidR="0097105C" w:rsidRPr="004234D4">
        <w:rPr>
          <w:bCs/>
        </w:rPr>
        <w:noBreakHyphen/>
      </w:r>
      <w:r w:rsidR="0097105C">
        <w:rPr>
          <w:bCs/>
          <w:noProof/>
        </w:rPr>
        <w:t>3</w:t>
      </w:r>
      <w:r w:rsidR="004D7554">
        <w:fldChar w:fldCharType="end"/>
      </w:r>
      <w:r w:rsidRPr="00516174">
        <w:t>).</w:t>
      </w:r>
      <w:r w:rsidR="00A60A46">
        <w:t xml:space="preserve"> </w:t>
      </w:r>
      <w:r w:rsidRPr="00516174">
        <w:t>Each layer will be associated with one multi-level tessellation but many layers may be associated with each multi-level tessellation, i.e., there is a many-to-one relationship between layers and multi-level tessellations.</w:t>
      </w:r>
      <w:r w:rsidR="00A60A46">
        <w:t xml:space="preserve"> </w:t>
      </w:r>
      <w:r w:rsidRPr="00516174">
        <w:t>By associating layers that are deep in the Earth with low resolution multi-level tessellations and layers at shallower levels in the Earth with higher resolution multi-level tessellations, the resolution of the model can be varied radially as necessary to achieve more appropriate sampling.</w:t>
      </w:r>
    </w:p>
    <w:p w14:paraId="364D3785" w14:textId="77777777" w:rsidR="00760118" w:rsidRPr="00516174" w:rsidRDefault="00760118" w:rsidP="00760118">
      <w:pPr>
        <w:spacing w:after="240"/>
        <w:ind w:left="720"/>
      </w:pPr>
    </w:p>
    <w:p w14:paraId="734E5000" w14:textId="3711A87C" w:rsidR="00760118" w:rsidRPr="00516174" w:rsidRDefault="00760118" w:rsidP="00760118">
      <w:pPr>
        <w:pStyle w:val="SANDFigurePlacement"/>
      </w:pPr>
      <w:r w:rsidRPr="00516174">
        <w:rPr>
          <w:noProof/>
        </w:rPr>
        <w:lastRenderedPageBreak/>
        <w:drawing>
          <wp:inline distT="0" distB="0" distL="0" distR="0" wp14:anchorId="210EF492" wp14:editId="6FAEB3B8">
            <wp:extent cx="4210878" cy="3749040"/>
            <wp:effectExtent l="0" t="0" r="5715" b="10160"/>
            <wp:docPr id="3182" name="Picture 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6" cstate="print">
                      <a:extLst>
                        <a:ext uri="{28A0092B-C50C-407E-A947-70E740481C1C}">
                          <a14:useLocalDpi xmlns:a14="http://schemas.microsoft.com/office/drawing/2010/main" val="0"/>
                        </a:ext>
                      </a:extLst>
                    </a:blip>
                    <a:srcRect l="8155" t="2500" r="2002"/>
                    <a:stretch/>
                  </pic:blipFill>
                  <pic:spPr bwMode="auto">
                    <a:xfrm>
                      <a:off x="0" y="0"/>
                      <a:ext cx="4210878" cy="374904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03DB49B8" w14:textId="38678AF7" w:rsidR="00760118" w:rsidRPr="004234D4" w:rsidRDefault="00760118" w:rsidP="00760118">
      <w:pPr>
        <w:pStyle w:val="SANDCaptionFigure"/>
        <w:rPr>
          <w:bCs/>
        </w:rPr>
      </w:pPr>
      <w:bookmarkStart w:id="23" w:name="_Ref52962393"/>
      <w:bookmarkStart w:id="24" w:name="_Toc135830212"/>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3</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2</w:t>
      </w:r>
      <w:r w:rsidR="00901E54">
        <w:rPr>
          <w:bCs/>
        </w:rPr>
        <w:fldChar w:fldCharType="end"/>
      </w:r>
      <w:bookmarkEnd w:id="23"/>
      <w:r w:rsidRPr="004234D4">
        <w:rPr>
          <w:bCs/>
        </w:rPr>
        <w:t xml:space="preserve">. A slice through a portion of a global 3D P velocity model. The model consists of </w:t>
      </w:r>
      <w:r w:rsidR="00454F1D" w:rsidRPr="004234D4">
        <w:rPr>
          <w:bCs/>
        </w:rPr>
        <w:t>several</w:t>
      </w:r>
      <w:r w:rsidRPr="004234D4">
        <w:rPr>
          <w:bCs/>
        </w:rPr>
        <w:t xml:space="preserve"> layers, such as the Inner Core, Outer Core, etc. Each layer is associated with a separate multi-level tessellation, providing variable resolution in the radial direction. Profiles are defined as a set of nodes, all within a single layer of the model, positioned along a line with constant geographic position. Note the variable resolution in the geographic dimensions in the upper</w:t>
      </w:r>
      <w:r w:rsidR="00886795" w:rsidRPr="004234D4">
        <w:rPr>
          <w:bCs/>
        </w:rPr>
        <w:t xml:space="preserve"> </w:t>
      </w:r>
      <w:r w:rsidRPr="004234D4">
        <w:rPr>
          <w:bCs/>
        </w:rPr>
        <w:t>mantle.</w:t>
      </w:r>
      <w:bookmarkEnd w:id="24"/>
    </w:p>
    <w:p w14:paraId="474F22BA" w14:textId="3B13F53F" w:rsidR="003406E0" w:rsidRPr="00516174" w:rsidRDefault="003406E0" w:rsidP="0071265D">
      <w:pPr>
        <w:numPr>
          <w:ilvl w:val="0"/>
          <w:numId w:val="16"/>
        </w:numPr>
        <w:tabs>
          <w:tab w:val="num" w:pos="540"/>
        </w:tabs>
        <w:spacing w:after="240"/>
      </w:pPr>
      <w:r w:rsidRPr="00516174">
        <w:t xml:space="preserve">The topology of each multi-level tessellation will consist of a set of levels (see </w:t>
      </w:r>
      <w:r w:rsidR="0046145C">
        <w:fldChar w:fldCharType="begin"/>
      </w:r>
      <w:r w:rsidR="0046145C">
        <w:instrText xml:space="preserve"> REF _Ref52962401 \h </w:instrText>
      </w:r>
      <w:r w:rsidR="0046145C">
        <w:fldChar w:fldCharType="separate"/>
      </w:r>
      <w:r w:rsidR="0097105C" w:rsidRPr="004234D4">
        <w:rPr>
          <w:bCs/>
        </w:rPr>
        <w:t xml:space="preserve">Figure </w:t>
      </w:r>
      <w:r w:rsidR="0097105C">
        <w:rPr>
          <w:bCs/>
          <w:noProof/>
        </w:rPr>
        <w:t>3</w:t>
      </w:r>
      <w:r w:rsidR="0097105C" w:rsidRPr="004234D4">
        <w:rPr>
          <w:bCs/>
        </w:rPr>
        <w:noBreakHyphen/>
      </w:r>
      <w:r w:rsidR="0097105C">
        <w:rPr>
          <w:bCs/>
          <w:noProof/>
        </w:rPr>
        <w:t>3</w:t>
      </w:r>
      <w:r w:rsidR="0046145C">
        <w:fldChar w:fldCharType="end"/>
      </w:r>
      <w:r w:rsidRPr="00516174">
        <w:t>), with each level consisting of a set of triangles that spans the surface of a unit sphere, without gaps or overlaps.</w:t>
      </w:r>
      <w:r w:rsidR="00A60A46">
        <w:t xml:space="preserve"> </w:t>
      </w:r>
      <w:r w:rsidRPr="00516174">
        <w:t>The triangles on a given tessellation level are obtained by subdivision of the triangles on the previous tessellation level, with the first tessellation level being an icosahedron.</w:t>
      </w:r>
      <w:r w:rsidR="00A60A46">
        <w:t xml:space="preserve"> </w:t>
      </w:r>
      <w:r w:rsidRPr="00516174">
        <w:t>Each multi-level tessellation may have variable resolution in the geographic dimensions (i.e. the triangles can be subdivided into smaller triangles arbitrarily).</w:t>
      </w:r>
      <w:r w:rsidR="00A60A46">
        <w:t xml:space="preserve"> </w:t>
      </w:r>
      <w:r w:rsidRPr="00516174">
        <w:t>Note the variable resolution of the final tessellation level in the bottom right panel.</w:t>
      </w:r>
    </w:p>
    <w:p w14:paraId="41F401E0" w14:textId="77777777" w:rsidR="003406E0" w:rsidRPr="00516174" w:rsidRDefault="003406E0" w:rsidP="0071265D">
      <w:pPr>
        <w:numPr>
          <w:ilvl w:val="0"/>
          <w:numId w:val="16"/>
        </w:numPr>
        <w:tabs>
          <w:tab w:val="num" w:pos="540"/>
        </w:tabs>
        <w:spacing w:after="240"/>
      </w:pPr>
      <w:r w:rsidRPr="00516174">
        <w:t>The geometry of each multi-level tessellation will consist of a set of vertices that defines the positions of the corners of the triangles. If a model is comprised of more than one multi-level tessellation, they will share common vertices, to the extent possible.</w:t>
      </w:r>
    </w:p>
    <w:p w14:paraId="0681C479" w14:textId="2A1A9822" w:rsidR="006A4070" w:rsidRPr="00516174" w:rsidRDefault="003406E0" w:rsidP="0071265D">
      <w:pPr>
        <w:numPr>
          <w:ilvl w:val="0"/>
          <w:numId w:val="16"/>
        </w:numPr>
        <w:tabs>
          <w:tab w:val="num" w:pos="540"/>
        </w:tabs>
        <w:spacing w:after="240"/>
      </w:pPr>
      <w:r w:rsidRPr="00516174">
        <w:t>Data arrays.</w:t>
      </w:r>
      <w:r w:rsidR="00A60A46">
        <w:t xml:space="preserve"> </w:t>
      </w:r>
      <w:r w:rsidRPr="00516174">
        <w:t>Each data array is a 1D array of data values that may be of type double, float, long, int, short or byte.</w:t>
      </w:r>
      <w:r w:rsidR="00A60A46">
        <w:t xml:space="preserve"> </w:t>
      </w:r>
      <w:r w:rsidRPr="00516174">
        <w:t>All the data arrays in the model must be of the same type and must have the same number of elements.</w:t>
      </w:r>
    </w:p>
    <w:tbl>
      <w:tblPr>
        <w:tblStyle w:val="TableGrid"/>
        <w:tblW w:w="0" w:type="auto"/>
        <w:jc w:val="center"/>
        <w:tblLook w:val="0600" w:firstRow="0" w:lastRow="0" w:firstColumn="0" w:lastColumn="0" w:noHBand="1" w:noVBand="1"/>
      </w:tblPr>
      <w:tblGrid>
        <w:gridCol w:w="3096"/>
        <w:gridCol w:w="3096"/>
        <w:gridCol w:w="3096"/>
      </w:tblGrid>
      <w:tr w:rsidR="006A4070" w:rsidRPr="00516174" w14:paraId="559276D2" w14:textId="77777777" w:rsidTr="00F7625C">
        <w:trPr>
          <w:cantSplit/>
          <w:jc w:val="center"/>
        </w:trPr>
        <w:tc>
          <w:tcPr>
            <w:tcW w:w="3096" w:type="dxa"/>
            <w:tcBorders>
              <w:top w:val="nil"/>
              <w:left w:val="nil"/>
              <w:bottom w:val="nil"/>
              <w:right w:val="nil"/>
            </w:tcBorders>
          </w:tcPr>
          <w:p w14:paraId="7C560ECB" w14:textId="77777777" w:rsidR="006A4070" w:rsidRPr="00516174" w:rsidRDefault="006A4070" w:rsidP="00F7625C">
            <w:pPr>
              <w:jc w:val="center"/>
            </w:pPr>
            <w:r w:rsidRPr="00516174">
              <w:rPr>
                <w:noProof/>
              </w:rPr>
              <w:lastRenderedPageBreak/>
              <w:drawing>
                <wp:inline distT="0" distB="0" distL="0" distR="0" wp14:anchorId="35D80534" wp14:editId="1C3185AB">
                  <wp:extent cx="1828800" cy="1701165"/>
                  <wp:effectExtent l="0" t="0" r="0" b="635"/>
                  <wp:docPr id="3185" name="P 18" descr="tessellatio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8" descr="tessellation_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C826DCC" w14:textId="77777777" w:rsidR="006A4070" w:rsidRPr="00516174" w:rsidRDefault="006A4070" w:rsidP="00F7625C">
            <w:pPr>
              <w:jc w:val="center"/>
            </w:pPr>
            <w:r w:rsidRPr="00516174">
              <w:rPr>
                <w:noProof/>
              </w:rPr>
              <w:drawing>
                <wp:inline distT="0" distB="0" distL="0" distR="0" wp14:anchorId="7EF9FC5A" wp14:editId="32E1B349">
                  <wp:extent cx="1828800" cy="1701165"/>
                  <wp:effectExtent l="0" t="0" r="0" b="635"/>
                  <wp:docPr id="3186" name="P 22" descr="tessellation_1_ex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2" descr="tessellation_1_extr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02BADBE4" w14:textId="77777777" w:rsidR="006A4070" w:rsidRPr="00516174" w:rsidRDefault="006A4070" w:rsidP="00F7625C">
            <w:pPr>
              <w:jc w:val="center"/>
              <w:rPr>
                <w:noProof/>
              </w:rPr>
            </w:pPr>
            <w:r w:rsidRPr="00516174">
              <w:rPr>
                <w:noProof/>
              </w:rPr>
              <w:drawing>
                <wp:inline distT="0" distB="0" distL="0" distR="0" wp14:anchorId="28218A60" wp14:editId="17A7B9E9">
                  <wp:extent cx="1828800" cy="1701165"/>
                  <wp:effectExtent l="0" t="0" r="0" b="635"/>
                  <wp:docPr id="3187" name="P 19" descr="tessell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9" descr="tessellation_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6A4070" w:rsidRPr="00516174" w14:paraId="0FD8A18C" w14:textId="77777777" w:rsidTr="00F7625C">
        <w:trPr>
          <w:cantSplit/>
          <w:jc w:val="center"/>
        </w:trPr>
        <w:tc>
          <w:tcPr>
            <w:tcW w:w="3096" w:type="dxa"/>
            <w:tcBorders>
              <w:top w:val="nil"/>
              <w:left w:val="nil"/>
              <w:bottom w:val="nil"/>
              <w:right w:val="nil"/>
            </w:tcBorders>
          </w:tcPr>
          <w:p w14:paraId="6EE52A95" w14:textId="77777777" w:rsidR="006A4070" w:rsidRPr="00516174" w:rsidRDefault="006A4070" w:rsidP="00F7625C">
            <w:pPr>
              <w:jc w:val="center"/>
            </w:pPr>
            <w:r w:rsidRPr="00516174">
              <w:rPr>
                <w:noProof/>
              </w:rPr>
              <w:drawing>
                <wp:inline distT="0" distB="0" distL="0" distR="0" wp14:anchorId="361EB2D7" wp14:editId="1893D093">
                  <wp:extent cx="1828800" cy="1701165"/>
                  <wp:effectExtent l="0" t="0" r="0" b="635"/>
                  <wp:docPr id="3188" name="P 20" descr="tessellation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0" descr="tessellation_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689F943B" w14:textId="77777777" w:rsidR="006A4070" w:rsidRPr="00516174" w:rsidRDefault="006A4070" w:rsidP="00F7625C">
            <w:pPr>
              <w:jc w:val="center"/>
            </w:pPr>
            <w:r w:rsidRPr="00516174">
              <w:rPr>
                <w:noProof/>
              </w:rPr>
              <w:drawing>
                <wp:inline distT="0" distB="0" distL="0" distR="0" wp14:anchorId="1F43F3FA" wp14:editId="79B56254">
                  <wp:extent cx="1828800" cy="1701165"/>
                  <wp:effectExtent l="0" t="0" r="0" b="635"/>
                  <wp:docPr id="3189" name="P 21" descr="tessellatio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21" descr="tessellation_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c>
          <w:tcPr>
            <w:tcW w:w="3096" w:type="dxa"/>
            <w:tcBorders>
              <w:top w:val="nil"/>
              <w:left w:val="nil"/>
              <w:bottom w:val="nil"/>
              <w:right w:val="nil"/>
            </w:tcBorders>
          </w:tcPr>
          <w:p w14:paraId="4D06903F" w14:textId="77777777" w:rsidR="006A4070" w:rsidRPr="00516174" w:rsidRDefault="006A4070" w:rsidP="00F7625C">
            <w:pPr>
              <w:jc w:val="center"/>
              <w:rPr>
                <w:noProof/>
              </w:rPr>
            </w:pPr>
            <w:r w:rsidRPr="00516174">
              <w:rPr>
                <w:noProof/>
              </w:rPr>
              <w:drawing>
                <wp:inline distT="0" distB="0" distL="0" distR="0" wp14:anchorId="76BDAF32" wp14:editId="3E8A22EE">
                  <wp:extent cx="1828800" cy="1701165"/>
                  <wp:effectExtent l="0" t="0" r="0" b="635"/>
                  <wp:docPr id="3190" name="P 17" descr="tessellation_5_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17" descr="tessellation_5_polyg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701165"/>
                          </a:xfrm>
                          <a:prstGeom prst="rect">
                            <a:avLst/>
                          </a:prstGeom>
                          <a:noFill/>
                          <a:ln>
                            <a:noFill/>
                          </a:ln>
                        </pic:spPr>
                      </pic:pic>
                    </a:graphicData>
                  </a:graphic>
                </wp:inline>
              </w:drawing>
            </w:r>
          </w:p>
        </w:tc>
      </w:tr>
      <w:tr w:rsidR="006A4070" w:rsidRPr="00516174" w14:paraId="49B813AF" w14:textId="77777777" w:rsidTr="006A4070">
        <w:trPr>
          <w:cantSplit/>
          <w:trHeight w:val="396"/>
          <w:jc w:val="center"/>
        </w:trPr>
        <w:tc>
          <w:tcPr>
            <w:tcW w:w="9288" w:type="dxa"/>
            <w:gridSpan w:val="3"/>
            <w:tcBorders>
              <w:top w:val="nil"/>
              <w:left w:val="nil"/>
              <w:bottom w:val="nil"/>
              <w:right w:val="nil"/>
            </w:tcBorders>
          </w:tcPr>
          <w:p w14:paraId="76EEFEF6" w14:textId="46A9F6A7" w:rsidR="006A4070" w:rsidRPr="00516174" w:rsidRDefault="006A4070" w:rsidP="00F7625C"/>
        </w:tc>
      </w:tr>
    </w:tbl>
    <w:p w14:paraId="379490F6" w14:textId="4DE59A1C" w:rsidR="006A4070" w:rsidRPr="004234D4" w:rsidRDefault="006A4070" w:rsidP="006A4070">
      <w:pPr>
        <w:pStyle w:val="SANDFigurePlacement"/>
        <w:rPr>
          <w:b/>
          <w:bCs/>
        </w:rPr>
      </w:pPr>
    </w:p>
    <w:p w14:paraId="59C5946B" w14:textId="24EAA60B" w:rsidR="006A4070" w:rsidRPr="004234D4" w:rsidRDefault="006A4070" w:rsidP="006A4070">
      <w:pPr>
        <w:pStyle w:val="SANDCaptionFigure"/>
        <w:rPr>
          <w:bCs/>
        </w:rPr>
      </w:pPr>
      <w:bookmarkStart w:id="25" w:name="_Ref52962401"/>
      <w:bookmarkStart w:id="26" w:name="_Toc135830213"/>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3</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3</w:t>
      </w:r>
      <w:r w:rsidR="00901E54">
        <w:rPr>
          <w:bCs/>
        </w:rPr>
        <w:fldChar w:fldCharType="end"/>
      </w:r>
      <w:bookmarkEnd w:id="25"/>
      <w:r w:rsidRPr="004234D4">
        <w:rPr>
          <w:bCs/>
        </w:rPr>
        <w:t>. Construction of a multi-level tessellation by iterative subdivision of triangles. Each image represents one level and together the levels comprise a single multi-level tessellation.</w:t>
      </w:r>
      <w:bookmarkEnd w:id="26"/>
    </w:p>
    <w:p w14:paraId="0CC684E7" w14:textId="08BF8FE0" w:rsidR="003406E0" w:rsidRPr="00516174" w:rsidRDefault="003406E0" w:rsidP="0071265D">
      <w:pPr>
        <w:numPr>
          <w:ilvl w:val="0"/>
          <w:numId w:val="16"/>
        </w:numPr>
        <w:tabs>
          <w:tab w:val="num" w:pos="540"/>
        </w:tabs>
        <w:spacing w:after="240"/>
      </w:pPr>
      <w:r w:rsidRPr="00516174">
        <w:t>Profiles.</w:t>
      </w:r>
      <w:r w:rsidR="00A60A46">
        <w:t xml:space="preserve"> </w:t>
      </w:r>
      <w:r w:rsidRPr="00516174">
        <w:t>Each profile is composed of a set of monotonically increasing radii and a set of data arrays.</w:t>
      </w:r>
      <w:r w:rsidR="00A60A46">
        <w:t xml:space="preserve"> </w:t>
      </w:r>
      <w:r w:rsidRPr="00516174">
        <w:t>Each profile is associated with a single vertex and a single layer in the model.</w:t>
      </w:r>
      <w:r w:rsidR="00A60A46">
        <w:t xml:space="preserve"> </w:t>
      </w:r>
      <w:r w:rsidRPr="00516174">
        <w:t>The first and last radii in a profile define the bottom and top of the associated layer at the geographic position of the vertex.</w:t>
      </w:r>
      <w:r w:rsidR="00A60A46">
        <w:t xml:space="preserve"> </w:t>
      </w:r>
      <w:r w:rsidRPr="00516174">
        <w:t>Several types of profiles are supported:</w:t>
      </w:r>
    </w:p>
    <w:p w14:paraId="36E55534" w14:textId="37FF2F3C" w:rsidR="003406E0" w:rsidRPr="00516174" w:rsidRDefault="003406E0" w:rsidP="0071265D">
      <w:pPr>
        <w:numPr>
          <w:ilvl w:val="1"/>
          <w:numId w:val="16"/>
        </w:numPr>
        <w:tabs>
          <w:tab w:val="clear" w:pos="1440"/>
          <w:tab w:val="num" w:pos="720"/>
        </w:tabs>
        <w:spacing w:after="240"/>
      </w:pPr>
      <w:r w:rsidRPr="00516174">
        <w:t>N-Point profiles consist of two or more radii and an equal number of data arrays, with one data array associated with each radius.</w:t>
      </w:r>
      <w:r w:rsidR="00A60A46">
        <w:t xml:space="preserve"> </w:t>
      </w:r>
    </w:p>
    <w:p w14:paraId="17028A14" w14:textId="77777777" w:rsidR="003406E0" w:rsidRPr="00516174" w:rsidRDefault="003406E0" w:rsidP="0071265D">
      <w:pPr>
        <w:numPr>
          <w:ilvl w:val="1"/>
          <w:numId w:val="16"/>
        </w:numPr>
        <w:tabs>
          <w:tab w:val="clear" w:pos="1440"/>
          <w:tab w:val="num" w:pos="720"/>
        </w:tabs>
        <w:spacing w:after="240"/>
      </w:pPr>
      <w:r w:rsidRPr="00516174">
        <w:t>Constant value profiles consist of two radii and a single data array that defines the data values for the entire radial span of the profile.</w:t>
      </w:r>
    </w:p>
    <w:p w14:paraId="5777E11A" w14:textId="53C3E6BD" w:rsidR="003406E0" w:rsidRPr="00516174" w:rsidRDefault="003406E0" w:rsidP="0071265D">
      <w:pPr>
        <w:numPr>
          <w:ilvl w:val="1"/>
          <w:numId w:val="16"/>
        </w:numPr>
        <w:tabs>
          <w:tab w:val="clear" w:pos="1440"/>
          <w:tab w:val="num" w:pos="720"/>
        </w:tabs>
        <w:spacing w:after="240"/>
      </w:pPr>
      <w:r w:rsidRPr="00516174">
        <w:t>Thin profiles consist of a single radius and a single data array.</w:t>
      </w:r>
      <w:r w:rsidR="00A60A46">
        <w:t xml:space="preserve"> </w:t>
      </w:r>
      <w:r w:rsidRPr="00516174">
        <w:t>They have zero thickness, i.e., the radius of the bottom and top of the profile are equal.</w:t>
      </w:r>
    </w:p>
    <w:p w14:paraId="2D03995C" w14:textId="77777777" w:rsidR="003406E0" w:rsidRPr="00516174" w:rsidRDefault="003406E0" w:rsidP="0071265D">
      <w:pPr>
        <w:numPr>
          <w:ilvl w:val="1"/>
          <w:numId w:val="16"/>
        </w:numPr>
        <w:tabs>
          <w:tab w:val="clear" w:pos="1440"/>
          <w:tab w:val="num" w:pos="720"/>
        </w:tabs>
        <w:spacing w:after="240"/>
      </w:pPr>
      <w:r w:rsidRPr="00516174">
        <w:t>Empty profiles consist of two radii but no data arrays.</w:t>
      </w:r>
    </w:p>
    <w:p w14:paraId="7E1F1C02" w14:textId="6528DE3D" w:rsidR="003406E0" w:rsidRPr="00516174" w:rsidRDefault="003406E0" w:rsidP="0071265D">
      <w:pPr>
        <w:numPr>
          <w:ilvl w:val="1"/>
          <w:numId w:val="16"/>
        </w:numPr>
        <w:tabs>
          <w:tab w:val="clear" w:pos="1440"/>
          <w:tab w:val="num" w:pos="720"/>
        </w:tabs>
        <w:spacing w:after="240"/>
      </w:pPr>
      <w:r w:rsidRPr="00516174">
        <w:t>Surface profiles consist of only a single data array.</w:t>
      </w:r>
      <w:r w:rsidR="00A60A46">
        <w:t xml:space="preserve"> </w:t>
      </w:r>
      <w:r w:rsidRPr="00516174">
        <w:t>They have no radius values. Together with Empty Surface profiles, these are used to support 2D models.</w:t>
      </w:r>
      <w:r w:rsidR="00A60A46">
        <w:t xml:space="preserve"> </w:t>
      </w:r>
      <w:r w:rsidRPr="00516174">
        <w:t>Surface profiles are incompatible with all other profile types.</w:t>
      </w:r>
      <w:r w:rsidR="00A60A46">
        <w:t xml:space="preserve"> </w:t>
      </w:r>
      <w:r w:rsidRPr="00516174">
        <w:t>If a model contains any surface profiles, it cannot contain any profiles of any other type.</w:t>
      </w:r>
    </w:p>
    <w:p w14:paraId="0A8284C5" w14:textId="77777777" w:rsidR="003406E0" w:rsidRPr="00516174" w:rsidRDefault="003406E0" w:rsidP="0071265D">
      <w:pPr>
        <w:numPr>
          <w:ilvl w:val="1"/>
          <w:numId w:val="16"/>
        </w:numPr>
        <w:tabs>
          <w:tab w:val="clear" w:pos="1440"/>
          <w:tab w:val="num" w:pos="720"/>
        </w:tabs>
        <w:spacing w:after="240"/>
      </w:pPr>
      <w:r w:rsidRPr="00516174">
        <w:t xml:space="preserve">Empty Surface profiles consist of no radii and no data. </w:t>
      </w:r>
    </w:p>
    <w:p w14:paraId="4C2C3FC6" w14:textId="77777777" w:rsidR="003406E0" w:rsidRDefault="003406E0" w:rsidP="003406E0">
      <w:pPr>
        <w:ind w:left="1080"/>
      </w:pPr>
      <w:r w:rsidRPr="00516174">
        <w:lastRenderedPageBreak/>
        <w:t>The data values within a profile are continuous.</w:t>
      </w:r>
    </w:p>
    <w:p w14:paraId="0D073E7A" w14:textId="77777777" w:rsidR="008A4B0F" w:rsidRPr="00516174" w:rsidRDefault="008A4B0F" w:rsidP="003406E0">
      <w:pPr>
        <w:ind w:left="1080"/>
      </w:pPr>
    </w:p>
    <w:p w14:paraId="58977056" w14:textId="73104AC5" w:rsidR="003406E0" w:rsidRPr="00516174" w:rsidRDefault="003406E0" w:rsidP="0071265D">
      <w:pPr>
        <w:numPr>
          <w:ilvl w:val="0"/>
          <w:numId w:val="16"/>
        </w:numPr>
        <w:tabs>
          <w:tab w:val="num" w:pos="540"/>
        </w:tabs>
        <w:spacing w:after="240"/>
      </w:pPr>
      <w:r w:rsidRPr="00516174">
        <w:t xml:space="preserve">A 2D array of Profiles with </w:t>
      </w:r>
      <w:r w:rsidRPr="00516174">
        <w:rPr>
          <w:i/>
        </w:rPr>
        <w:t>nVertices</w:t>
      </w:r>
      <w:r w:rsidRPr="00516174">
        <w:t xml:space="preserve"> ×</w:t>
      </w:r>
      <w:r w:rsidRPr="00516174">
        <w:rPr>
          <w:i/>
        </w:rPr>
        <w:t xml:space="preserve"> nLayers</w:t>
      </w:r>
      <w:r w:rsidRPr="00516174">
        <w:t xml:space="preserve"> elements. The first index refers to one of the vertices of the model geometry and the second index refers to one of the layers of the model. For a given vertex index, the 1D array of profiles contains a profile for each layer of the model, stored in order of increasing radius.</w:t>
      </w:r>
      <w:r w:rsidR="00A60A46">
        <w:t xml:space="preserve"> </w:t>
      </w:r>
      <w:r w:rsidRPr="00516174">
        <w:t>The last radius of each profile in a 1D profile array must be equal to the first radius of the next profile in the same 1D profile array.</w:t>
      </w:r>
      <w:r w:rsidR="00A60A46">
        <w:t xml:space="preserve"> </w:t>
      </w:r>
      <w:r w:rsidRPr="00516174">
        <w:t>While the data values within a single profile are continuous, data values may be discontinuous across profile (i.e. layer) boundaries.</w:t>
      </w:r>
    </w:p>
    <w:p w14:paraId="44BD722D" w14:textId="53115A48" w:rsidR="003406E0" w:rsidRPr="00516174" w:rsidRDefault="003406E0" w:rsidP="0071265D">
      <w:pPr>
        <w:numPr>
          <w:ilvl w:val="0"/>
          <w:numId w:val="16"/>
        </w:numPr>
        <w:tabs>
          <w:tab w:val="num" w:pos="540"/>
        </w:tabs>
        <w:spacing w:after="240"/>
      </w:pPr>
      <w:r w:rsidRPr="00516174">
        <w:t>Radial interpolators that interpolate data values within an individual profile.</w:t>
      </w:r>
      <w:r w:rsidR="00A60A46">
        <w:t xml:space="preserve"> </w:t>
      </w:r>
      <w:r w:rsidRPr="00516174">
        <w:t>These include linear interpolators, cubic spline interpolators, and potentially others.</w:t>
      </w:r>
    </w:p>
    <w:p w14:paraId="32D20782" w14:textId="5BC15997" w:rsidR="003406E0" w:rsidRPr="00516174" w:rsidRDefault="003406E0" w:rsidP="0071265D">
      <w:pPr>
        <w:numPr>
          <w:ilvl w:val="0"/>
          <w:numId w:val="16"/>
        </w:numPr>
        <w:tabs>
          <w:tab w:val="num" w:pos="540"/>
        </w:tabs>
        <w:spacing w:after="240"/>
      </w:pPr>
      <w:r w:rsidRPr="00516174">
        <w:t>2D interpolators that interpolate values in the 2 geographic dimensions.</w:t>
      </w:r>
      <w:r w:rsidR="00A60A46">
        <w:t xml:space="preserve"> </w:t>
      </w:r>
      <w:r w:rsidRPr="00516174">
        <w:t>These include linear interpolators that interpolate values within a single triangle of the 2D tessellations, and higher order interpolators that provide continuous spatial derivatives of the data values.</w:t>
      </w:r>
    </w:p>
    <w:p w14:paraId="3E76D3ED" w14:textId="2396E31A" w:rsidR="003406E0" w:rsidRPr="00516174" w:rsidRDefault="003406E0" w:rsidP="0071265D">
      <w:pPr>
        <w:numPr>
          <w:ilvl w:val="0"/>
          <w:numId w:val="16"/>
        </w:numPr>
        <w:tabs>
          <w:tab w:val="num" w:pos="540"/>
        </w:tabs>
        <w:spacing w:after="240"/>
      </w:pPr>
      <w:r w:rsidRPr="00516174">
        <w:t>(2+1)D interpolators that combine 1D and 2D interpolators to interpolate data in 3D.</w:t>
      </w:r>
      <w:r w:rsidR="00A60A46">
        <w:t xml:space="preserve"> </w:t>
      </w:r>
      <w:r w:rsidRPr="00516174">
        <w:t>They first use a 1D interpolator to interpolate values at a specified radius in a neighborhood of profile arrays, and then apply a 2D interpolator to those values to find an interpolated value at the desired 3D location.</w:t>
      </w:r>
    </w:p>
    <w:p w14:paraId="6FAD12CC" w14:textId="6E932FD7" w:rsidR="003406E0" w:rsidRPr="00516174" w:rsidRDefault="003406E0" w:rsidP="003406E0">
      <w:r w:rsidRPr="00516174">
        <w:t>Referencing Data objects is complicated by the fact that a particular Data object has a node index within a Profile which in turn is associated with a vertex and a layer.</w:t>
      </w:r>
      <w:r w:rsidR="00A60A46">
        <w:t xml:space="preserve"> </w:t>
      </w:r>
      <w:r w:rsidRPr="00516174">
        <w:t>The following definitions are relevant:</w:t>
      </w:r>
    </w:p>
    <w:p w14:paraId="0D261A5B" w14:textId="77777777" w:rsidR="00701CC9" w:rsidRPr="00516174" w:rsidRDefault="00701CC9" w:rsidP="003406E0"/>
    <w:p w14:paraId="5DB704EF" w14:textId="0FFE6197" w:rsidR="003406E0" w:rsidRPr="00516174" w:rsidRDefault="003406E0" w:rsidP="0071265D">
      <w:pPr>
        <w:numPr>
          <w:ilvl w:val="0"/>
          <w:numId w:val="19"/>
        </w:numPr>
        <w:spacing w:after="240"/>
      </w:pPr>
      <w:r w:rsidRPr="00516174">
        <w:rPr>
          <w:i/>
        </w:rPr>
        <w:t>Vertex</w:t>
      </w:r>
      <w:r w:rsidRPr="00516174">
        <w:t xml:space="preserve"> – refers to a point in a 2D triangular tessellation where multiple triangles intersect.</w:t>
      </w:r>
      <w:r w:rsidR="00A60A46">
        <w:t xml:space="preserve"> </w:t>
      </w:r>
      <w:r w:rsidRPr="00516174">
        <w:t>Each vertex is represented internally by a unit vector whose origin resides at the center of the earth, x-component points to lat , lon = 0°N, 0°E, y-component points to lat, lon = 0°N, 90°E, and z component points to the north pole.</w:t>
      </w:r>
      <w:r w:rsidR="00A60A46">
        <w:t xml:space="preserve"> </w:t>
      </w:r>
      <w:r w:rsidRPr="00516174">
        <w:t>A vertex has no information about radial position in the model.</w:t>
      </w:r>
      <w:r w:rsidR="00A60A46">
        <w:t xml:space="preserve"> </w:t>
      </w:r>
      <w:r w:rsidRPr="00516174">
        <w:t>Functions are provided in GeoTessUtils to convert back and forth between unit vectors and geographic latitude and longitude.</w:t>
      </w:r>
    </w:p>
    <w:p w14:paraId="51452329" w14:textId="73C658A1" w:rsidR="003406E0" w:rsidRPr="00516174" w:rsidRDefault="003406E0" w:rsidP="0071265D">
      <w:pPr>
        <w:numPr>
          <w:ilvl w:val="0"/>
          <w:numId w:val="19"/>
        </w:numPr>
        <w:spacing w:after="240"/>
      </w:pPr>
      <w:r w:rsidRPr="00516174">
        <w:rPr>
          <w:i/>
        </w:rPr>
        <w:t>Node</w:t>
      </w:r>
      <w:r w:rsidRPr="00516174">
        <w:t xml:space="preserve"> - refers to a Data object associated with a Profile.</w:t>
      </w:r>
      <w:r w:rsidR="00A60A46">
        <w:t xml:space="preserve"> </w:t>
      </w:r>
      <w:r w:rsidRPr="00516174">
        <w:t>Nodes within a Profile are stored in order of increasing radius.</w:t>
      </w:r>
      <w:r w:rsidR="00A60A46">
        <w:t xml:space="preserve"> </w:t>
      </w:r>
      <w:r w:rsidRPr="00516174">
        <w:t xml:space="preserve">Every Profile has a node with index 0 which is the node with the smallest radius. </w:t>
      </w:r>
    </w:p>
    <w:p w14:paraId="17031230" w14:textId="359C2D98" w:rsidR="00525AC5" w:rsidRDefault="003406E0" w:rsidP="00114D4F">
      <w:pPr>
        <w:numPr>
          <w:ilvl w:val="0"/>
          <w:numId w:val="19"/>
        </w:numPr>
        <w:spacing w:after="240"/>
      </w:pPr>
      <w:r w:rsidRPr="00516174">
        <w:rPr>
          <w:i/>
        </w:rPr>
        <w:t>Point</w:t>
      </w:r>
      <w:r w:rsidRPr="00516174">
        <w:t xml:space="preserve"> -To facilitate indexing the Data objects in a model, the term </w:t>
      </w:r>
      <w:r w:rsidRPr="00516174">
        <w:rPr>
          <w:i/>
        </w:rPr>
        <w:t>point</w:t>
      </w:r>
      <w:r w:rsidRPr="00516174">
        <w:t xml:space="preserve"> is introduced.</w:t>
      </w:r>
      <w:r w:rsidR="00A60A46">
        <w:t xml:space="preserve"> </w:t>
      </w:r>
      <w:r w:rsidRPr="00516174">
        <w:t xml:space="preserve">A </w:t>
      </w:r>
      <w:r w:rsidRPr="00516174">
        <w:rPr>
          <w:i/>
        </w:rPr>
        <w:t>point</w:t>
      </w:r>
      <w:r w:rsidRPr="00516174">
        <w:t xml:space="preserve"> is conceptually a triplet of indexes including the vertex index, the layer index and node index.</w:t>
      </w:r>
      <w:r w:rsidR="00A60A46">
        <w:t xml:space="preserve"> </w:t>
      </w:r>
      <w:r w:rsidRPr="00516174">
        <w:t>Applications can refer to Data objects in a model either by their pointIndex or by the combination of vertexIndex, layerIndex and nodeIndex.</w:t>
      </w:r>
      <w:r w:rsidR="00A60A46">
        <w:t xml:space="preserve"> </w:t>
      </w:r>
      <w:r w:rsidRPr="00516174">
        <w:t>Each model maintains a PointMap object to manage this capability.</w:t>
      </w:r>
    </w:p>
    <w:p w14:paraId="6347B21C" w14:textId="77777777" w:rsidR="00525AC5" w:rsidRPr="004234D4" w:rsidRDefault="00525AC5" w:rsidP="00114D4F">
      <w:pPr>
        <w:pStyle w:val="Heading2"/>
      </w:pPr>
      <w:bookmarkStart w:id="27" w:name="_Toc135830096"/>
      <w:r w:rsidRPr="004234D4">
        <w:t>Polygons</w:t>
      </w:r>
      <w:bookmarkEnd w:id="27"/>
    </w:p>
    <w:p w14:paraId="5088B4BD" w14:textId="3FEE2621" w:rsidR="00525AC5" w:rsidRPr="00516174" w:rsidRDefault="00525AC5" w:rsidP="00525AC5">
      <w:r w:rsidRPr="00516174">
        <w:t>GeoTess makes use of polygons for several purposes. GeoTessBuilder</w:t>
      </w:r>
      <w:r w:rsidR="00F30EA3">
        <w:t xml:space="preserve"> (Section </w:t>
      </w:r>
      <w:r w:rsidR="00F30EA3">
        <w:fldChar w:fldCharType="begin"/>
      </w:r>
      <w:r w:rsidR="00F30EA3">
        <w:instrText xml:space="preserve"> REF _Ref135830284 \r \h </w:instrText>
      </w:r>
      <w:r w:rsidR="00F30EA3">
        <w:fldChar w:fldCharType="separate"/>
      </w:r>
      <w:r w:rsidR="00F30EA3">
        <w:t>5</w:t>
      </w:r>
      <w:r w:rsidR="00F30EA3">
        <w:fldChar w:fldCharType="end"/>
      </w:r>
      <w:r w:rsidR="00F30EA3">
        <w:t>)</w:t>
      </w:r>
      <w:r w:rsidR="00212401">
        <w:t xml:space="preserve">, </w:t>
      </w:r>
      <w:r w:rsidR="00F30EA3">
        <w:t xml:space="preserve">an application </w:t>
      </w:r>
      <w:r w:rsidR="00212401">
        <w:t>used to create GeoTess grids</w:t>
      </w:r>
      <w:r w:rsidR="00F30EA3">
        <w:t>,</w:t>
      </w:r>
      <w:r w:rsidRPr="00516174">
        <w:t xml:space="preserve"> uses polygons to define grid resolution and </w:t>
      </w:r>
      <w:r w:rsidR="00CF4F38">
        <w:t xml:space="preserve">the class </w:t>
      </w:r>
      <w:r w:rsidRPr="00516174">
        <w:t>GeoTessModel</w:t>
      </w:r>
      <w:r w:rsidR="00CF4F38">
        <w:t xml:space="preserve"> </w:t>
      </w:r>
      <w:r w:rsidRPr="00516174">
        <w:t>can use polygons to select a subset of all Points in a GeoTessModel for inclusion in a PointMap</w:t>
      </w:r>
      <w:r w:rsidR="00255CBA">
        <w:t xml:space="preserve"> (see </w:t>
      </w:r>
      <w:r w:rsidR="00255CBA">
        <w:lastRenderedPageBreak/>
        <w:t xml:space="preserve">Section </w:t>
      </w:r>
      <w:r w:rsidR="00255CBA">
        <w:fldChar w:fldCharType="begin"/>
      </w:r>
      <w:r w:rsidR="00255CBA">
        <w:instrText xml:space="preserve"> REF _Ref135830424 \r \h </w:instrText>
      </w:r>
      <w:r w:rsidR="00255CBA">
        <w:fldChar w:fldCharType="separate"/>
      </w:r>
      <w:r w:rsidR="00255CBA">
        <w:t>4</w:t>
      </w:r>
      <w:r w:rsidR="00255CBA">
        <w:fldChar w:fldCharType="end"/>
      </w:r>
      <w:r w:rsidR="00255CBA">
        <w:t xml:space="preserve"> for an example)</w:t>
      </w:r>
      <w:r w:rsidRPr="00516174">
        <w:t>. To directly construct and make use of polygons in Java and C++ applications, consult the html documentation for those languages</w:t>
      </w:r>
      <w:r w:rsidR="005226F9">
        <w:t xml:space="preserve"> (</w:t>
      </w:r>
      <w:hyperlink r:id="rId43" w:history="1">
        <w:r w:rsidR="005226F9" w:rsidRPr="006F454C">
          <w:rPr>
            <w:rStyle w:val="Hyperlink"/>
          </w:rPr>
          <w:t>C++</w:t>
        </w:r>
      </w:hyperlink>
      <w:r w:rsidR="005226F9">
        <w:t xml:space="preserve">, </w:t>
      </w:r>
      <w:hyperlink r:id="rId44" w:history="1">
        <w:r w:rsidR="005226F9" w:rsidRPr="00BA12C9">
          <w:rPr>
            <w:rStyle w:val="Hyperlink"/>
          </w:rPr>
          <w:t>Java</w:t>
        </w:r>
      </w:hyperlink>
      <w:r w:rsidR="005226F9">
        <w:t>)</w:t>
      </w:r>
      <w:r w:rsidRPr="00516174">
        <w:t>. This section describes polygon file formats.</w:t>
      </w:r>
    </w:p>
    <w:p w14:paraId="278A84F6" w14:textId="77777777" w:rsidR="00525AC5" w:rsidRPr="00516174" w:rsidRDefault="00525AC5" w:rsidP="00525AC5"/>
    <w:p w14:paraId="081BA417" w14:textId="46539783" w:rsidR="00525AC5" w:rsidRPr="00516174" w:rsidRDefault="00525AC5" w:rsidP="00525AC5">
      <w:r w:rsidRPr="00516174">
        <w:t xml:space="preserve">GeoTess uses two kinds of polygons, 2D polygons and 3D polygons. A 2D polygon consists of an ordered list of geographic positions that define a closed loop on the surface of a unit sphere. A 3D polygon is </w:t>
      </w:r>
      <w:r w:rsidR="00D163CA" w:rsidRPr="00516174">
        <w:t>like</w:t>
      </w:r>
      <w:r w:rsidRPr="00516174">
        <w:t xml:space="preserve"> a 2D polygon with regard to the geographic dimensions but adds a ‘top’ and a ‘bottom’ in the radial direction. The top and bottom are 2D surfaces of constant depth, constant radius, or constant fractional position within a layer.</w:t>
      </w:r>
    </w:p>
    <w:p w14:paraId="2772CE37" w14:textId="77777777" w:rsidR="00525AC5" w:rsidRPr="00516174" w:rsidRDefault="00525AC5" w:rsidP="00525AC5"/>
    <w:p w14:paraId="7A5DCEDF" w14:textId="60EDB254" w:rsidR="00525AC5" w:rsidRPr="00516174" w:rsidRDefault="00525AC5" w:rsidP="00525AC5">
      <w:r w:rsidRPr="00516174">
        <w:t>A very convenient way to generate a 2D polygon is to use Google Earth (</w:t>
      </w:r>
      <w:hyperlink r:id="rId45" w:history="1">
        <w:r w:rsidRPr="00516174">
          <w:rPr>
            <w:rStyle w:val="Hyperlink"/>
          </w:rPr>
          <w:t>http://www.google.com/earth</w:t>
        </w:r>
      </w:hyperlink>
      <w:r w:rsidRPr="00516174">
        <w:t xml:space="preserve">). It provides a tool to define and edit 2D polygons by clicking on an image of the Earth. The polygon can then be saved in either </w:t>
      </w:r>
      <w:r w:rsidR="006B295C">
        <w:t>ASCII</w:t>
      </w:r>
      <w:r w:rsidRPr="00516174">
        <w:t xml:space="preserve"> (kml) or binary (kmz) formats. Kml/kmz files have three limitations with respect to GeoTess applications</w:t>
      </w:r>
      <w:r w:rsidR="009652E5">
        <w:t>:</w:t>
      </w:r>
      <w:r w:rsidRPr="00516174">
        <w:t xml:space="preserve"> 1) They are only accessible via the Java version of Geo</w:t>
      </w:r>
      <w:r>
        <w:t>T</w:t>
      </w:r>
      <w:r w:rsidRPr="00516174">
        <w:t>ess; the C++</w:t>
      </w:r>
      <w:r w:rsidR="006F653D">
        <w:t xml:space="preserve"> and C </w:t>
      </w:r>
      <w:r w:rsidRPr="00516174">
        <w:t>versions cannot read these formats</w:t>
      </w:r>
      <w:r w:rsidR="00B4184B">
        <w:t>,</w:t>
      </w:r>
      <w:r w:rsidRPr="00516174">
        <w:t xml:space="preserve"> 2) 3D polygons cannot be stored in kml/kmz files because they have no ability to store the 2D surfaces that define the top and bottom of the 3D polygons</w:t>
      </w:r>
      <w:r w:rsidR="00B4184B">
        <w:t>,</w:t>
      </w:r>
      <w:r w:rsidRPr="00516174">
        <w:t xml:space="preserve"> 3) </w:t>
      </w:r>
      <w:r w:rsidR="00B4184B">
        <w:t>wi</w:t>
      </w:r>
      <w:r w:rsidRPr="00516174">
        <w:t>th polygons stored in kml/kmz files, it is not possible to record which ‘side’ of the polygon is ‘inside’ and which is ‘outside’. GeoTessExplorer</w:t>
      </w:r>
      <w:r w:rsidR="0023576E">
        <w:t xml:space="preserve"> (Section </w:t>
      </w:r>
      <w:r w:rsidR="0023576E">
        <w:fldChar w:fldCharType="begin"/>
      </w:r>
      <w:r w:rsidR="0023576E">
        <w:instrText xml:space="preserve"> REF _Ref135830775 \r \h </w:instrText>
      </w:r>
      <w:r w:rsidR="0023576E">
        <w:fldChar w:fldCharType="separate"/>
      </w:r>
      <w:r w:rsidR="0023576E">
        <w:t>6</w:t>
      </w:r>
      <w:r w:rsidR="0023576E">
        <w:fldChar w:fldCharType="end"/>
      </w:r>
      <w:r w:rsidR="0023576E">
        <w:t>)</w:t>
      </w:r>
      <w:r w:rsidR="0021635D">
        <w:t xml:space="preserve">, an application </w:t>
      </w:r>
      <w:r w:rsidR="0023576E">
        <w:t xml:space="preserve">used to query and manipulate GeoTess models, </w:t>
      </w:r>
      <w:r w:rsidRPr="00516174">
        <w:t xml:space="preserve">has a utility function called </w:t>
      </w:r>
      <w:r w:rsidRPr="00516174">
        <w:rPr>
          <w:i/>
        </w:rPr>
        <w:t>translatePolygon</w:t>
      </w:r>
      <w:r w:rsidRPr="00516174">
        <w:t xml:space="preserve"> to translate polygons back and forth between </w:t>
      </w:r>
      <w:r w:rsidR="006B295C">
        <w:t>ASCII</w:t>
      </w:r>
      <w:r w:rsidRPr="00516174">
        <w:t xml:space="preserve"> and kml/kmz formats.</w:t>
      </w:r>
    </w:p>
    <w:p w14:paraId="7BD6385F" w14:textId="77777777" w:rsidR="00525AC5" w:rsidRPr="00516174" w:rsidRDefault="00525AC5" w:rsidP="00525AC5"/>
    <w:p w14:paraId="643D7BFC" w14:textId="1EC68973" w:rsidR="00525AC5" w:rsidRPr="00516174" w:rsidRDefault="00525AC5" w:rsidP="00525AC5">
      <w:r w:rsidRPr="00516174">
        <w:t xml:space="preserve">When generating polygons, it is important to note that polygon edges are great circle paths and are interpreted as taking the shortest path between adjacent points. When manually entering points into an </w:t>
      </w:r>
      <w:r w:rsidR="006B295C">
        <w:t>ASCII</w:t>
      </w:r>
      <w:r w:rsidRPr="00516174">
        <w:t xml:space="preserve"> file, ensure that adjacent points are less than 180 degrees apart. For example, if two points at 0N, 100W and 0N, 100E are specified, the great circle path connecting those two points will pass through 0N, 180E, not 0N, 0E as might be expected.</w:t>
      </w:r>
    </w:p>
    <w:p w14:paraId="25CA6CE8" w14:textId="77777777" w:rsidR="00525AC5" w:rsidRPr="00516174" w:rsidRDefault="00525AC5" w:rsidP="00525AC5"/>
    <w:p w14:paraId="61C0CB82" w14:textId="77777777" w:rsidR="00525AC5" w:rsidRPr="00516174" w:rsidRDefault="00525AC5" w:rsidP="00525AC5">
      <w:r w:rsidRPr="00516174">
        <w:t xml:space="preserve">ASCII files are parsed as follows: </w:t>
      </w:r>
    </w:p>
    <w:p w14:paraId="3C4C2227" w14:textId="77777777" w:rsidR="00525AC5" w:rsidRPr="00516174" w:rsidRDefault="00525AC5" w:rsidP="00525AC5"/>
    <w:p w14:paraId="4FC70989" w14:textId="6EED0B1E" w:rsidR="00525AC5" w:rsidRDefault="00525AC5" w:rsidP="00386825">
      <w:pPr>
        <w:pStyle w:val="ListParagraph"/>
        <w:numPr>
          <w:ilvl w:val="0"/>
          <w:numId w:val="40"/>
        </w:numPr>
      </w:pPr>
      <w:r w:rsidRPr="00516174">
        <w:t xml:space="preserve">Records that start with '#' </w:t>
      </w:r>
      <w:r w:rsidR="001B484D" w:rsidRPr="00516174">
        <w:t>are</w:t>
      </w:r>
      <w:r w:rsidRPr="00516174">
        <w:t xml:space="preserve"> comment lines and are ignored.</w:t>
      </w:r>
    </w:p>
    <w:p w14:paraId="38C5033A" w14:textId="77777777" w:rsidR="001B484D" w:rsidRPr="00516174" w:rsidRDefault="001B484D" w:rsidP="00114D4F">
      <w:pPr>
        <w:pStyle w:val="ListParagraph"/>
      </w:pPr>
    </w:p>
    <w:p w14:paraId="21C59EAB" w14:textId="77777777" w:rsidR="00525AC5" w:rsidRPr="00516174" w:rsidRDefault="00525AC5" w:rsidP="00114D4F">
      <w:pPr>
        <w:pStyle w:val="ListParagraph"/>
        <w:numPr>
          <w:ilvl w:val="0"/>
          <w:numId w:val="40"/>
        </w:numPr>
      </w:pPr>
      <w:r w:rsidRPr="00516174">
        <w:t xml:space="preserve">If there is a record that starts with </w:t>
      </w:r>
      <w:r w:rsidRPr="0023576E">
        <w:rPr>
          <w:i/>
        </w:rPr>
        <w:t>'lat'</w:t>
      </w:r>
      <w:r w:rsidRPr="00516174">
        <w:t xml:space="preserve"> then all boundary point records will be assumed to be in order </w:t>
      </w:r>
      <w:r w:rsidRPr="0023576E">
        <w:rPr>
          <w:i/>
        </w:rPr>
        <w:t>lat-lon</w:t>
      </w:r>
      <w:r w:rsidRPr="00516174">
        <w:t xml:space="preserve">. If there is a record that starts with </w:t>
      </w:r>
      <w:r w:rsidRPr="0023576E">
        <w:rPr>
          <w:i/>
        </w:rPr>
        <w:t>'lon'</w:t>
      </w:r>
      <w:r w:rsidRPr="00516174">
        <w:t xml:space="preserve"> then all boundary point records will be assumed to be in order </w:t>
      </w:r>
      <w:r w:rsidRPr="0023576E">
        <w:rPr>
          <w:i/>
        </w:rPr>
        <w:t>lon-lat</w:t>
      </w:r>
      <w:r w:rsidRPr="00516174">
        <w:t xml:space="preserve">. If no record starts with </w:t>
      </w:r>
      <w:r w:rsidRPr="0023576E">
        <w:rPr>
          <w:i/>
        </w:rPr>
        <w:t>'lat'</w:t>
      </w:r>
      <w:r w:rsidRPr="00516174">
        <w:t xml:space="preserve"> or </w:t>
      </w:r>
      <w:r w:rsidRPr="0023576E">
        <w:rPr>
          <w:i/>
        </w:rPr>
        <w:t>'lon'</w:t>
      </w:r>
      <w:r w:rsidRPr="00516174">
        <w:t xml:space="preserve">, boundary point records are assumed to be in order </w:t>
      </w:r>
      <w:r w:rsidRPr="0023576E">
        <w:rPr>
          <w:i/>
        </w:rPr>
        <w:t>lat-lon</w:t>
      </w:r>
      <w:r w:rsidRPr="00516174">
        <w:t>.</w:t>
      </w:r>
    </w:p>
    <w:p w14:paraId="3564CE0E" w14:textId="77777777" w:rsidR="00525AC5" w:rsidRPr="00516174" w:rsidRDefault="00525AC5" w:rsidP="00525AC5"/>
    <w:p w14:paraId="7741B0F2" w14:textId="6BB6336E" w:rsidR="00525AC5" w:rsidRPr="00516174" w:rsidRDefault="00525AC5" w:rsidP="00114D4F">
      <w:pPr>
        <w:pStyle w:val="ListParagraph"/>
        <w:numPr>
          <w:ilvl w:val="0"/>
          <w:numId w:val="40"/>
        </w:numPr>
      </w:pPr>
      <w:r w:rsidRPr="00516174">
        <w:t xml:space="preserve">If there is a record that starts with </w:t>
      </w:r>
      <w:r w:rsidRPr="0023576E">
        <w:rPr>
          <w:i/>
        </w:rPr>
        <w:t>'reference'</w:t>
      </w:r>
      <w:r w:rsidRPr="00516174">
        <w:t xml:space="preserve"> then the record is assumed to contain information about the </w:t>
      </w:r>
      <w:r w:rsidRPr="0023576E">
        <w:rPr>
          <w:i/>
        </w:rPr>
        <w:t>referencePoint</w:t>
      </w:r>
      <w:r w:rsidRPr="00516174">
        <w:t xml:space="preserve"> which is used to determine which ‘side’ of the polygon is ‘inside’ and which is ‘outside’. The second and third tokens in the record are interpreted as the latitude and longitude of the </w:t>
      </w:r>
      <w:r w:rsidRPr="0023576E">
        <w:rPr>
          <w:i/>
        </w:rPr>
        <w:t>referencePoint</w:t>
      </w:r>
      <w:r w:rsidRPr="00516174">
        <w:t xml:space="preserve">, in degrees (the order depends on the </w:t>
      </w:r>
      <w:r w:rsidRPr="0023576E">
        <w:rPr>
          <w:i/>
        </w:rPr>
        <w:t>lat-lon</w:t>
      </w:r>
      <w:r w:rsidRPr="00516174">
        <w:t xml:space="preserve"> record described above). If the fourth and final token starts with </w:t>
      </w:r>
      <w:r w:rsidRPr="0023576E">
        <w:rPr>
          <w:i/>
        </w:rPr>
        <w:t>'in'</w:t>
      </w:r>
      <w:r w:rsidRPr="00516174">
        <w:t xml:space="preserve"> then the reference point </w:t>
      </w:r>
      <w:r w:rsidR="001C157B" w:rsidRPr="00516174">
        <w:t>is</w:t>
      </w:r>
      <w:r w:rsidRPr="00516174">
        <w:t xml:space="preserve"> </w:t>
      </w:r>
      <w:r w:rsidRPr="0023576E">
        <w:rPr>
          <w:i/>
        </w:rPr>
        <w:t>'inside'</w:t>
      </w:r>
      <w:r w:rsidRPr="00516174">
        <w:t xml:space="preserve"> the polygon, otherwise it is ‘</w:t>
      </w:r>
      <w:r w:rsidRPr="0023576E">
        <w:rPr>
          <w:i/>
        </w:rPr>
        <w:t>outside’</w:t>
      </w:r>
      <w:r w:rsidRPr="00516174">
        <w:t xml:space="preserve"> the polygon.</w:t>
      </w:r>
    </w:p>
    <w:p w14:paraId="2E2E2728" w14:textId="77777777" w:rsidR="00525AC5" w:rsidRPr="00516174" w:rsidRDefault="00525AC5" w:rsidP="00525AC5"/>
    <w:p w14:paraId="3BA0EB18" w14:textId="5BDE431E" w:rsidR="00525AC5" w:rsidRPr="00516174" w:rsidRDefault="00525AC5" w:rsidP="00114D4F">
      <w:pPr>
        <w:pStyle w:val="ListParagraph"/>
        <w:numPr>
          <w:ilvl w:val="0"/>
          <w:numId w:val="40"/>
        </w:numPr>
      </w:pPr>
      <w:r w:rsidRPr="00516174">
        <w:t xml:space="preserve">For kmz/kml files and for </w:t>
      </w:r>
      <w:r w:rsidR="006B295C">
        <w:t>ASCII</w:t>
      </w:r>
      <w:r w:rsidRPr="00516174">
        <w:t xml:space="preserve"> files which do not specify a </w:t>
      </w:r>
      <w:r w:rsidRPr="0023576E">
        <w:rPr>
          <w:i/>
        </w:rPr>
        <w:t>referencePoint</w:t>
      </w:r>
      <w:r w:rsidRPr="00516174">
        <w:t xml:space="preserve"> as described above, the reference point will be the antipode of the normalized vector sum of the polygon boundary points and will be deemed to be </w:t>
      </w:r>
      <w:r w:rsidRPr="0023576E">
        <w:rPr>
          <w:i/>
        </w:rPr>
        <w:t>'outside'</w:t>
      </w:r>
      <w:r w:rsidRPr="00516174">
        <w:t xml:space="preserve"> the polygon.</w:t>
      </w:r>
    </w:p>
    <w:p w14:paraId="2767CF16" w14:textId="77777777" w:rsidR="00525AC5" w:rsidRPr="00516174" w:rsidRDefault="00525AC5" w:rsidP="00525AC5"/>
    <w:p w14:paraId="548050E3" w14:textId="77777777" w:rsidR="00525AC5" w:rsidRPr="00516174" w:rsidRDefault="00525AC5" w:rsidP="00114D4F">
      <w:pPr>
        <w:pStyle w:val="ListParagraph"/>
        <w:numPr>
          <w:ilvl w:val="0"/>
          <w:numId w:val="40"/>
        </w:numPr>
      </w:pPr>
      <w:r w:rsidRPr="00516174">
        <w:lastRenderedPageBreak/>
        <w:t xml:space="preserve">All other records are assumed to specify a boundary point in </w:t>
      </w:r>
      <w:r w:rsidRPr="0023576E">
        <w:rPr>
          <w:i/>
        </w:rPr>
        <w:t>lat-lon</w:t>
      </w:r>
      <w:r w:rsidRPr="00516174">
        <w:t xml:space="preserve"> or </w:t>
      </w:r>
      <w:r w:rsidRPr="0023576E">
        <w:rPr>
          <w:i/>
        </w:rPr>
        <w:t>lon-lat</w:t>
      </w:r>
      <w:r w:rsidRPr="00516174">
        <w:t xml:space="preserve"> order, in degrees. If a record is encountered that cannot be parsed as two floating-point values, the record is simply ignored without issuing any error or warning messages.</w:t>
      </w:r>
    </w:p>
    <w:p w14:paraId="59AC02C2" w14:textId="77777777" w:rsidR="00525AC5" w:rsidRPr="00516174" w:rsidRDefault="00525AC5" w:rsidP="00525AC5"/>
    <w:p w14:paraId="36F2B4B4" w14:textId="77777777" w:rsidR="00525AC5" w:rsidRPr="00516174" w:rsidRDefault="00525AC5" w:rsidP="00114D4F">
      <w:pPr>
        <w:pStyle w:val="ListParagraph"/>
        <w:numPr>
          <w:ilvl w:val="0"/>
          <w:numId w:val="40"/>
        </w:numPr>
      </w:pPr>
      <w:r w:rsidRPr="00516174">
        <w:t>It is not necessary to ensure that the polygon is ‘closed’. If the first and last points of the polygon definition are not identical, the polygon will be closed automatically.</w:t>
      </w:r>
    </w:p>
    <w:p w14:paraId="180B2A45" w14:textId="77777777" w:rsidR="00525AC5" w:rsidRPr="00516174" w:rsidRDefault="00525AC5" w:rsidP="00525AC5"/>
    <w:p w14:paraId="7F615A7A" w14:textId="3CB8B237" w:rsidR="00525AC5" w:rsidRPr="00516174" w:rsidRDefault="00525AC5" w:rsidP="00114D4F">
      <w:pPr>
        <w:pStyle w:val="ListParagraph"/>
        <w:numPr>
          <w:ilvl w:val="0"/>
          <w:numId w:val="40"/>
        </w:numPr>
      </w:pPr>
      <w:r w:rsidRPr="00516174">
        <w:t xml:space="preserve">If the first record of an </w:t>
      </w:r>
      <w:r w:rsidR="006B295C">
        <w:t>ASCII</w:t>
      </w:r>
      <w:r w:rsidRPr="00516174">
        <w:t xml:space="preserve"> file is the string ‘POLYGON3D’ then the file defines a 3D polygon, otherwise it defines a 2D polygon. If the file defines a 3D polygon, then it must also contain two records which define the top and bottom surfaces of the polygon. Each of these records must consist of 4 tokens as follows:</w:t>
      </w:r>
    </w:p>
    <w:p w14:paraId="54D8EA1D" w14:textId="77777777" w:rsidR="00525AC5" w:rsidRPr="00516174" w:rsidRDefault="00525AC5" w:rsidP="00525AC5"/>
    <w:p w14:paraId="209A34AD" w14:textId="77777777" w:rsidR="00525AC5" w:rsidRPr="00516174" w:rsidRDefault="00525AC5" w:rsidP="00114D4F">
      <w:pPr>
        <w:pStyle w:val="ListParagraph"/>
      </w:pPr>
      <w:r w:rsidRPr="00516174">
        <w:t xml:space="preserve">[ </w:t>
      </w:r>
      <w:r w:rsidRPr="00114D4F">
        <w:rPr>
          <w:i/>
        </w:rPr>
        <w:t>top</w:t>
      </w:r>
      <w:r w:rsidRPr="00516174">
        <w:t xml:space="preserve"> | </w:t>
      </w:r>
      <w:r w:rsidRPr="00114D4F">
        <w:rPr>
          <w:i/>
        </w:rPr>
        <w:t>bottom</w:t>
      </w:r>
      <w:r w:rsidRPr="00516174">
        <w:t xml:space="preserve"> ], [ </w:t>
      </w:r>
      <w:r w:rsidRPr="00114D4F">
        <w:rPr>
          <w:i/>
        </w:rPr>
        <w:t>radius</w:t>
      </w:r>
      <w:r w:rsidRPr="00516174">
        <w:t xml:space="preserve"> | </w:t>
      </w:r>
      <w:r w:rsidRPr="00114D4F">
        <w:rPr>
          <w:i/>
        </w:rPr>
        <w:t>depth</w:t>
      </w:r>
      <w:r w:rsidRPr="00516174">
        <w:t xml:space="preserve"> | </w:t>
      </w:r>
      <w:r w:rsidRPr="00114D4F">
        <w:rPr>
          <w:i/>
        </w:rPr>
        <w:t>layer</w:t>
      </w:r>
      <w:r w:rsidRPr="00516174">
        <w:t xml:space="preserve"> ], </w:t>
      </w:r>
      <w:r w:rsidRPr="00114D4F">
        <w:rPr>
          <w:i/>
        </w:rPr>
        <w:t>Z</w:t>
      </w:r>
      <w:r w:rsidRPr="00516174">
        <w:t xml:space="preserve">, </w:t>
      </w:r>
      <w:r w:rsidRPr="00114D4F">
        <w:rPr>
          <w:i/>
        </w:rPr>
        <w:t>layerIndex</w:t>
      </w:r>
      <w:r w:rsidRPr="00516174">
        <w:t xml:space="preserve"> </w:t>
      </w:r>
    </w:p>
    <w:p w14:paraId="56E39807" w14:textId="77777777" w:rsidR="00525AC5" w:rsidRPr="00516174" w:rsidRDefault="00525AC5" w:rsidP="00525AC5"/>
    <w:p w14:paraId="5A49DA0E" w14:textId="4720CE56" w:rsidR="00992D85" w:rsidRDefault="00525AC5" w:rsidP="00114D4F">
      <w:pPr>
        <w:pStyle w:val="ListParagraph"/>
        <w:numPr>
          <w:ilvl w:val="1"/>
          <w:numId w:val="40"/>
        </w:numPr>
      </w:pPr>
      <w:r w:rsidRPr="00516174">
        <w:t>The first token specifies whether the top or bottom surface is being defined. The file must contain one record that starts with ‘</w:t>
      </w:r>
      <w:r w:rsidRPr="00114D4F">
        <w:rPr>
          <w:i/>
          <w:iCs/>
        </w:rPr>
        <w:t>top</w:t>
      </w:r>
      <w:r w:rsidRPr="00516174">
        <w:t>’ and one record that starts with ‘</w:t>
      </w:r>
      <w:r w:rsidRPr="00114D4F">
        <w:rPr>
          <w:i/>
          <w:iCs/>
        </w:rPr>
        <w:t>bottom</w:t>
      </w:r>
      <w:r w:rsidRPr="00516174">
        <w:t xml:space="preserve">’. </w:t>
      </w:r>
    </w:p>
    <w:p w14:paraId="6FC28B68" w14:textId="77777777" w:rsidR="00992D85" w:rsidRDefault="00992D85">
      <w:pPr>
        <w:pStyle w:val="ListParagraph"/>
      </w:pPr>
    </w:p>
    <w:p w14:paraId="53BADE5B" w14:textId="55EBAF40" w:rsidR="00992D85" w:rsidRDefault="00525AC5" w:rsidP="00DD7DC5">
      <w:pPr>
        <w:pStyle w:val="ListParagraph"/>
        <w:numPr>
          <w:ilvl w:val="1"/>
          <w:numId w:val="40"/>
        </w:numPr>
      </w:pPr>
      <w:r w:rsidRPr="00516174">
        <w:t>The second token specifies how the surface is to be specifie</w:t>
      </w:r>
      <w:r w:rsidR="00DD7DC5">
        <w:t xml:space="preserve">d. The surface can be </w:t>
      </w:r>
      <w:r w:rsidRPr="00516174">
        <w:t xml:space="preserve">defined </w:t>
      </w:r>
      <w:r w:rsidR="00DD7DC5">
        <w:t>as</w:t>
      </w:r>
      <w:r w:rsidRPr="00516174">
        <w:t xml:space="preserve"> a constant radius</w:t>
      </w:r>
      <w:r w:rsidR="00DD7DC5">
        <w:t xml:space="preserve"> or a constant </w:t>
      </w:r>
      <w:r w:rsidRPr="00516174">
        <w:t>depth</w:t>
      </w:r>
      <w:r w:rsidR="00397134">
        <w:t xml:space="preserve"> or as a layer. When specified as a layer, </w:t>
      </w:r>
      <w:r w:rsidR="00DE2197" w:rsidRPr="00516174">
        <w:t xml:space="preserve">the surface is everywhere constrained to reside in the layer specified by </w:t>
      </w:r>
      <w:r w:rsidR="00DE2197" w:rsidRPr="00516174">
        <w:rPr>
          <w:i/>
        </w:rPr>
        <w:t>layerIndex</w:t>
      </w:r>
      <w:r w:rsidR="00DE2197" w:rsidRPr="00516174">
        <w:t>, which must correspond to a valid layer.</w:t>
      </w:r>
    </w:p>
    <w:p w14:paraId="199B6532" w14:textId="77777777" w:rsidR="00DD7DC5" w:rsidRDefault="00DD7DC5" w:rsidP="00114D4F">
      <w:pPr>
        <w:pStyle w:val="ListParagraph"/>
        <w:ind w:left="1440"/>
      </w:pPr>
    </w:p>
    <w:p w14:paraId="09334478" w14:textId="31F5C9DE" w:rsidR="00992D85" w:rsidRDefault="00525AC5" w:rsidP="00DE2197">
      <w:pPr>
        <w:numPr>
          <w:ilvl w:val="1"/>
          <w:numId w:val="40"/>
        </w:numPr>
        <w:spacing w:after="240"/>
      </w:pPr>
      <w:r w:rsidRPr="00516174">
        <w:t>The third token, Z, specifies the radius/depth value in km</w:t>
      </w:r>
      <w:r w:rsidR="00DE2197">
        <w:t>. If the second token</w:t>
      </w:r>
      <w:r w:rsidR="00167893">
        <w:t xml:space="preserve"> in bullet b</w:t>
      </w:r>
      <w:r w:rsidR="00DE2197">
        <w:t xml:space="preserve"> is set to </w:t>
      </w:r>
      <w:r w:rsidR="00DE2197">
        <w:rPr>
          <w:i/>
          <w:iCs/>
        </w:rPr>
        <w:t>layer</w:t>
      </w:r>
      <w:r w:rsidR="00DE2197">
        <w:t xml:space="preserve">, </w:t>
      </w:r>
      <w:r w:rsidR="00DE2197" w:rsidRPr="00516174">
        <w:t xml:space="preserve">Z specifies a fractional position within the layer. If Z </w:t>
      </w:r>
      <w:r w:rsidR="00726B19">
        <w:t>≤</w:t>
      </w:r>
      <w:r w:rsidR="00DE2197" w:rsidRPr="00516174">
        <w:t xml:space="preserve"> 0, then the surface will track the bottom of the specified layer.</w:t>
      </w:r>
      <w:r w:rsidR="00DE2197">
        <w:t xml:space="preserve"> </w:t>
      </w:r>
      <w:r w:rsidR="00DE2197" w:rsidRPr="00516174">
        <w:t xml:space="preserve">If Z </w:t>
      </w:r>
      <w:r w:rsidR="00726B19">
        <w:t>≥</w:t>
      </w:r>
      <w:r w:rsidR="00DE2197" w:rsidRPr="00516174">
        <w:t> 1, the surface will track the top of the layer. For intermediate values, the surface will track the corresponding fractional position within the layer.</w:t>
      </w:r>
    </w:p>
    <w:p w14:paraId="656DFD81" w14:textId="4EEE5C96" w:rsidR="00525AC5" w:rsidRPr="00516174" w:rsidRDefault="00525AC5" w:rsidP="00114D4F">
      <w:pPr>
        <w:numPr>
          <w:ilvl w:val="1"/>
          <w:numId w:val="40"/>
        </w:numPr>
        <w:spacing w:after="240"/>
      </w:pPr>
      <w:r w:rsidRPr="00516174">
        <w:t xml:space="preserve">The final token, </w:t>
      </w:r>
      <w:r w:rsidRPr="00516174">
        <w:rPr>
          <w:i/>
        </w:rPr>
        <w:t>layerIndex</w:t>
      </w:r>
      <w:r w:rsidRPr="00516174">
        <w:t xml:space="preserve">, specifies </w:t>
      </w:r>
      <w:r w:rsidR="00142F66" w:rsidRPr="00516174">
        <w:t>whether</w:t>
      </w:r>
      <w:r w:rsidRPr="00516174">
        <w:t xml:space="preserve"> the surface is constrained to a particular layer.</w:t>
      </w:r>
      <w:r w:rsidR="00701822">
        <w:t xml:space="preserve"> The second token in bullet b must be set to </w:t>
      </w:r>
      <w:r w:rsidR="00701822">
        <w:rPr>
          <w:i/>
          <w:iCs/>
        </w:rPr>
        <w:t>layer</w:t>
      </w:r>
      <w:r w:rsidR="00701822">
        <w:t xml:space="preserve"> for </w:t>
      </w:r>
      <w:r w:rsidR="00701822">
        <w:rPr>
          <w:i/>
          <w:iCs/>
        </w:rPr>
        <w:t>layerIndex</w:t>
      </w:r>
      <w:r w:rsidR="00701822">
        <w:t xml:space="preserve"> to have an effect.</w:t>
      </w:r>
      <w:r w:rsidRPr="00516174">
        <w:t xml:space="preserve"> If </w:t>
      </w:r>
      <w:r w:rsidRPr="00516174">
        <w:rPr>
          <w:i/>
        </w:rPr>
        <w:t>layerIndex</w:t>
      </w:r>
      <w:r w:rsidRPr="00516174">
        <w:t xml:space="preserve"> is negative, then the surface is not constrained to any particular layer</w:t>
      </w:r>
      <w:r w:rsidR="00142F66">
        <w:t xml:space="preserve"> and</w:t>
      </w:r>
      <w:r w:rsidRPr="00516174">
        <w:t xml:space="preserve"> it will be equal to the specified radius/depth, no matter what layer that radius/depth corresponds to. If </w:t>
      </w:r>
      <w:r w:rsidRPr="00516174">
        <w:rPr>
          <w:i/>
        </w:rPr>
        <w:t>layerIndex</w:t>
      </w:r>
      <w:r w:rsidRPr="00516174">
        <w:t xml:space="preserve"> specifies a valid layer index, then the surface will track the specified radius/depth value so long as the radius/depth resides in the specified layer. If the specified radius/depth is above the top of the specified layer, then the surface will track the top of the layer. If the radius is below the bottom of the layer, then the surface will track the bottom of the layer. </w:t>
      </w:r>
    </w:p>
    <w:p w14:paraId="47A3263D" w14:textId="77777777" w:rsidR="00525AC5" w:rsidRDefault="00525AC5" w:rsidP="00525AC5">
      <w:r w:rsidRPr="00516174">
        <w:t xml:space="preserve">The following is an example of the contents of a 2D polygon file: </w:t>
      </w:r>
    </w:p>
    <w:p w14:paraId="58FECCF9" w14:textId="77777777" w:rsidR="00525AC5" w:rsidRPr="00516174" w:rsidRDefault="00525AC5" w:rsidP="00525AC5"/>
    <w:p w14:paraId="420A4BFE" w14:textId="77777777" w:rsidR="00525AC5" w:rsidRPr="00516174" w:rsidRDefault="00525AC5" w:rsidP="00525AC5">
      <w:pPr>
        <w:rPr>
          <w:rFonts w:ascii="Courier New" w:hAnsi="Courier New" w:cs="Courier New"/>
        </w:rPr>
      </w:pPr>
      <w:r w:rsidRPr="00516174">
        <w:rPr>
          <w:rFonts w:ascii="Courier New" w:hAnsi="Courier New" w:cs="Courier New"/>
        </w:rPr>
        <w:t xml:space="preserve">Polygon2D </w:t>
      </w:r>
    </w:p>
    <w:p w14:paraId="20121974" w14:textId="77777777" w:rsidR="00525AC5" w:rsidRPr="00516174" w:rsidRDefault="00525AC5" w:rsidP="00525AC5">
      <w:pPr>
        <w:rPr>
          <w:rFonts w:ascii="Courier New" w:hAnsi="Courier New" w:cs="Courier New"/>
        </w:rPr>
      </w:pPr>
      <w:r w:rsidRPr="00516174">
        <w:rPr>
          <w:rFonts w:ascii="Courier New" w:hAnsi="Courier New" w:cs="Courier New"/>
        </w:rPr>
        <w:t xml:space="preserve">Reference 5 15 inside </w:t>
      </w:r>
    </w:p>
    <w:p w14:paraId="71674A3C" w14:textId="77777777" w:rsidR="00525AC5" w:rsidRPr="00516174" w:rsidRDefault="00525AC5" w:rsidP="00525AC5">
      <w:pPr>
        <w:rPr>
          <w:rFonts w:ascii="Courier New" w:hAnsi="Courier New" w:cs="Courier New"/>
        </w:rPr>
      </w:pPr>
      <w:r w:rsidRPr="00516174">
        <w:rPr>
          <w:rFonts w:ascii="Courier New" w:hAnsi="Courier New" w:cs="Courier New"/>
        </w:rPr>
        <w:t>lon-lat</w:t>
      </w:r>
    </w:p>
    <w:p w14:paraId="2297CA7F" w14:textId="77777777" w:rsidR="00525AC5" w:rsidRPr="00516174" w:rsidRDefault="00525AC5" w:rsidP="00525AC5">
      <w:pPr>
        <w:rPr>
          <w:rFonts w:ascii="Courier New" w:hAnsi="Courier New" w:cs="Courier New"/>
        </w:rPr>
      </w:pPr>
      <w:r w:rsidRPr="00516174">
        <w:rPr>
          <w:rFonts w:ascii="Courier New" w:hAnsi="Courier New" w:cs="Courier New"/>
        </w:rPr>
        <w:t>0 0</w:t>
      </w:r>
    </w:p>
    <w:p w14:paraId="344036CA" w14:textId="77777777" w:rsidR="00525AC5" w:rsidRPr="00516174" w:rsidRDefault="00525AC5" w:rsidP="00525AC5">
      <w:pPr>
        <w:rPr>
          <w:rFonts w:ascii="Courier New" w:hAnsi="Courier New" w:cs="Courier New"/>
        </w:rPr>
      </w:pPr>
      <w:r w:rsidRPr="00516174">
        <w:rPr>
          <w:rFonts w:ascii="Courier New" w:hAnsi="Courier New" w:cs="Courier New"/>
        </w:rPr>
        <w:t xml:space="preserve">20 0 </w:t>
      </w:r>
    </w:p>
    <w:p w14:paraId="1E82B642" w14:textId="77777777" w:rsidR="00525AC5" w:rsidRPr="00516174" w:rsidRDefault="00525AC5" w:rsidP="00525AC5">
      <w:pPr>
        <w:rPr>
          <w:rFonts w:ascii="Courier New" w:hAnsi="Courier New" w:cs="Courier New"/>
        </w:rPr>
      </w:pPr>
      <w:r w:rsidRPr="00516174">
        <w:rPr>
          <w:rFonts w:ascii="Courier New" w:hAnsi="Courier New" w:cs="Courier New"/>
        </w:rPr>
        <w:t>20 30</w:t>
      </w:r>
    </w:p>
    <w:p w14:paraId="1796B169" w14:textId="77777777" w:rsidR="00525AC5" w:rsidRPr="00516174" w:rsidRDefault="00525AC5" w:rsidP="00525AC5">
      <w:pPr>
        <w:rPr>
          <w:rFonts w:ascii="Courier New" w:hAnsi="Courier New" w:cs="Courier New"/>
        </w:rPr>
      </w:pPr>
      <w:r w:rsidRPr="00516174">
        <w:rPr>
          <w:rFonts w:ascii="Courier New" w:hAnsi="Courier New" w:cs="Courier New"/>
        </w:rPr>
        <w:t xml:space="preserve">0 30 </w:t>
      </w:r>
    </w:p>
    <w:p w14:paraId="0B20BBCD" w14:textId="77777777" w:rsidR="00525AC5" w:rsidRPr="00516174" w:rsidRDefault="00525AC5" w:rsidP="00525AC5">
      <w:pPr>
        <w:rPr>
          <w:rFonts w:ascii="Courier New" w:hAnsi="Courier New" w:cs="Courier New"/>
        </w:rPr>
      </w:pPr>
      <w:r w:rsidRPr="00516174">
        <w:rPr>
          <w:rFonts w:ascii="Courier New" w:hAnsi="Courier New" w:cs="Courier New"/>
        </w:rPr>
        <w:t>0 0</w:t>
      </w:r>
    </w:p>
    <w:p w14:paraId="01D152DC" w14:textId="77777777" w:rsidR="00525AC5" w:rsidRPr="00516174" w:rsidRDefault="00525AC5" w:rsidP="00525AC5">
      <w:pPr>
        <w:rPr>
          <w:rFonts w:ascii="Courier New" w:hAnsi="Courier New" w:cs="Courier New"/>
        </w:rPr>
      </w:pPr>
    </w:p>
    <w:p w14:paraId="56647BEA" w14:textId="77777777" w:rsidR="00525AC5" w:rsidRPr="00516174" w:rsidRDefault="00525AC5" w:rsidP="00525AC5">
      <w:r w:rsidRPr="00516174">
        <w:t>This 2D polygon will consist of a simple box from 0N, 0E at the bottom left corner, extending to 20N, 30E at the upper left corner. The reference point is specified to be located at 5N, 15E and is ‘inside’ the polygon. Because the first 3 lines all specify default behavior, an equivalent specification for this polygon would have been simply:</w:t>
      </w:r>
    </w:p>
    <w:p w14:paraId="67F2B07A" w14:textId="77777777" w:rsidR="00525AC5" w:rsidRPr="00516174" w:rsidRDefault="00525AC5" w:rsidP="00525AC5"/>
    <w:p w14:paraId="64691B73" w14:textId="77777777" w:rsidR="00525AC5" w:rsidRPr="00516174" w:rsidRDefault="00525AC5" w:rsidP="00525AC5">
      <w:pPr>
        <w:rPr>
          <w:rFonts w:ascii="Courier New" w:hAnsi="Courier New" w:cs="Courier New"/>
        </w:rPr>
      </w:pPr>
      <w:r w:rsidRPr="00516174">
        <w:rPr>
          <w:rFonts w:ascii="Courier New" w:hAnsi="Courier New" w:cs="Courier New"/>
        </w:rPr>
        <w:t xml:space="preserve">0 0 </w:t>
      </w:r>
    </w:p>
    <w:p w14:paraId="2F4EF088" w14:textId="77777777" w:rsidR="00525AC5" w:rsidRPr="00516174" w:rsidRDefault="00525AC5" w:rsidP="00525AC5">
      <w:pPr>
        <w:rPr>
          <w:rFonts w:ascii="Courier New" w:hAnsi="Courier New" w:cs="Courier New"/>
        </w:rPr>
      </w:pPr>
      <w:r w:rsidRPr="00516174">
        <w:rPr>
          <w:rFonts w:ascii="Courier New" w:hAnsi="Courier New" w:cs="Courier New"/>
        </w:rPr>
        <w:t xml:space="preserve">20 0 </w:t>
      </w:r>
    </w:p>
    <w:p w14:paraId="026E5E83" w14:textId="77777777" w:rsidR="00525AC5" w:rsidRPr="00516174" w:rsidRDefault="00525AC5" w:rsidP="00525AC5">
      <w:pPr>
        <w:rPr>
          <w:rFonts w:ascii="Courier New" w:hAnsi="Courier New" w:cs="Courier New"/>
        </w:rPr>
      </w:pPr>
      <w:r w:rsidRPr="00516174">
        <w:rPr>
          <w:rFonts w:ascii="Courier New" w:hAnsi="Courier New" w:cs="Courier New"/>
        </w:rPr>
        <w:t>20 30</w:t>
      </w:r>
    </w:p>
    <w:p w14:paraId="5F2C778B" w14:textId="77777777" w:rsidR="00525AC5" w:rsidRPr="00516174" w:rsidRDefault="00525AC5" w:rsidP="00525AC5">
      <w:pPr>
        <w:rPr>
          <w:rFonts w:ascii="Courier New" w:hAnsi="Courier New" w:cs="Courier New"/>
        </w:rPr>
      </w:pPr>
      <w:r w:rsidRPr="00516174">
        <w:rPr>
          <w:rFonts w:ascii="Courier New" w:hAnsi="Courier New" w:cs="Courier New"/>
        </w:rPr>
        <w:t>0 30</w:t>
      </w:r>
    </w:p>
    <w:p w14:paraId="47F2F2EE" w14:textId="77777777" w:rsidR="00525AC5" w:rsidRPr="00516174" w:rsidRDefault="00525AC5" w:rsidP="00525AC5">
      <w:pPr>
        <w:rPr>
          <w:rFonts w:ascii="Courier New" w:hAnsi="Courier New" w:cs="Courier New"/>
        </w:rPr>
      </w:pPr>
    </w:p>
    <w:p w14:paraId="4E5E605D" w14:textId="77777777" w:rsidR="00525AC5" w:rsidRPr="00516174" w:rsidRDefault="00525AC5" w:rsidP="00525AC5">
      <w:r w:rsidRPr="00516174">
        <w:t>Here is an example of the contents of a 3D polygon file:</w:t>
      </w:r>
    </w:p>
    <w:p w14:paraId="15A3A9B4" w14:textId="77777777" w:rsidR="00525AC5" w:rsidRPr="00516174" w:rsidRDefault="00525AC5" w:rsidP="00525AC5"/>
    <w:p w14:paraId="42B210AB" w14:textId="77777777" w:rsidR="00525AC5" w:rsidRPr="00516174" w:rsidRDefault="00525AC5" w:rsidP="00525AC5">
      <w:pPr>
        <w:rPr>
          <w:rFonts w:ascii="Courier New" w:hAnsi="Courier New" w:cs="Courier New"/>
        </w:rPr>
      </w:pPr>
      <w:r w:rsidRPr="00516174">
        <w:rPr>
          <w:rFonts w:ascii="Courier New" w:hAnsi="Courier New" w:cs="Courier New"/>
        </w:rPr>
        <w:t xml:space="preserve">#This file defines a 3D polygon </w:t>
      </w:r>
    </w:p>
    <w:p w14:paraId="44364564" w14:textId="77777777" w:rsidR="00525AC5" w:rsidRPr="00516174" w:rsidRDefault="00525AC5" w:rsidP="00525AC5">
      <w:pPr>
        <w:rPr>
          <w:rFonts w:ascii="Courier New" w:hAnsi="Courier New" w:cs="Courier New"/>
        </w:rPr>
      </w:pPr>
      <w:r w:rsidRPr="00516174">
        <w:rPr>
          <w:rFonts w:ascii="Courier New" w:hAnsi="Courier New" w:cs="Courier New"/>
        </w:rPr>
        <w:t xml:space="preserve">Polygon3D </w:t>
      </w:r>
    </w:p>
    <w:p w14:paraId="7110DBED" w14:textId="77777777" w:rsidR="00525AC5" w:rsidRPr="00516174" w:rsidRDefault="00525AC5" w:rsidP="00525AC5">
      <w:pPr>
        <w:rPr>
          <w:rFonts w:ascii="Courier New" w:hAnsi="Courier New" w:cs="Courier New"/>
        </w:rPr>
      </w:pPr>
      <w:r w:rsidRPr="00516174">
        <w:rPr>
          <w:rFonts w:ascii="Courier New" w:hAnsi="Courier New" w:cs="Courier New"/>
        </w:rPr>
        <w:t>TOP Layer</w:t>
      </w:r>
      <w:r w:rsidRPr="00516174">
        <w:rPr>
          <w:rFonts w:ascii="Courier New" w:hAnsi="Courier New" w:cs="Courier New"/>
        </w:rPr>
        <w:tab/>
        <w:t>1.000</w:t>
      </w:r>
      <w:r w:rsidRPr="00516174">
        <w:rPr>
          <w:rFonts w:ascii="Courier New" w:hAnsi="Courier New" w:cs="Courier New"/>
        </w:rPr>
        <w:tab/>
        <w:t xml:space="preserve">6 </w:t>
      </w:r>
    </w:p>
    <w:p w14:paraId="2ED201B1" w14:textId="77777777" w:rsidR="00525AC5" w:rsidRPr="00516174" w:rsidRDefault="00525AC5" w:rsidP="00525AC5">
      <w:pPr>
        <w:rPr>
          <w:rFonts w:ascii="Courier New" w:hAnsi="Courier New" w:cs="Courier New"/>
        </w:rPr>
      </w:pPr>
      <w:r w:rsidRPr="00516174">
        <w:rPr>
          <w:rFonts w:ascii="Courier New" w:hAnsi="Courier New" w:cs="Courier New"/>
        </w:rPr>
        <w:t xml:space="preserve">BOTTOM Depth 4000.000 -1 </w:t>
      </w:r>
    </w:p>
    <w:p w14:paraId="4997C109" w14:textId="77777777" w:rsidR="00525AC5" w:rsidRPr="00516174" w:rsidRDefault="00525AC5" w:rsidP="00525AC5">
      <w:pPr>
        <w:rPr>
          <w:rFonts w:ascii="Courier New" w:hAnsi="Courier New" w:cs="Courier New"/>
        </w:rPr>
      </w:pPr>
      <w:r w:rsidRPr="00516174">
        <w:rPr>
          <w:rFonts w:ascii="Courier New" w:hAnsi="Courier New" w:cs="Courier New"/>
        </w:rPr>
        <w:t>Reference 5 15 outside</w:t>
      </w:r>
    </w:p>
    <w:p w14:paraId="5DD55906" w14:textId="77777777" w:rsidR="00525AC5" w:rsidRPr="00516174" w:rsidRDefault="00525AC5" w:rsidP="00525AC5">
      <w:pPr>
        <w:rPr>
          <w:rFonts w:ascii="Courier New" w:hAnsi="Courier New" w:cs="Courier New"/>
        </w:rPr>
      </w:pPr>
      <w:r w:rsidRPr="00516174">
        <w:rPr>
          <w:rFonts w:ascii="Courier New" w:hAnsi="Courier New" w:cs="Courier New"/>
        </w:rPr>
        <w:t xml:space="preserve">lon-lat </w:t>
      </w:r>
    </w:p>
    <w:p w14:paraId="5CC52474" w14:textId="77777777" w:rsidR="00525AC5" w:rsidRPr="00516174" w:rsidRDefault="00525AC5" w:rsidP="00525AC5">
      <w:pPr>
        <w:rPr>
          <w:rFonts w:ascii="Courier New" w:hAnsi="Courier New" w:cs="Courier New"/>
        </w:rPr>
      </w:pPr>
      <w:r w:rsidRPr="00516174">
        <w:rPr>
          <w:rFonts w:ascii="Courier New" w:hAnsi="Courier New" w:cs="Courier New"/>
        </w:rPr>
        <w:t>0 0</w:t>
      </w:r>
    </w:p>
    <w:p w14:paraId="121457DA" w14:textId="77777777" w:rsidR="00525AC5" w:rsidRPr="00516174" w:rsidRDefault="00525AC5" w:rsidP="00525AC5">
      <w:pPr>
        <w:rPr>
          <w:rFonts w:ascii="Courier New" w:hAnsi="Courier New" w:cs="Courier New"/>
        </w:rPr>
      </w:pPr>
      <w:r w:rsidRPr="00516174">
        <w:rPr>
          <w:rFonts w:ascii="Courier New" w:hAnsi="Courier New" w:cs="Courier New"/>
        </w:rPr>
        <w:t xml:space="preserve">20 0 </w:t>
      </w:r>
    </w:p>
    <w:p w14:paraId="317AF447" w14:textId="77777777" w:rsidR="00525AC5" w:rsidRPr="00516174" w:rsidRDefault="00525AC5" w:rsidP="00525AC5">
      <w:pPr>
        <w:rPr>
          <w:rFonts w:ascii="Courier New" w:hAnsi="Courier New" w:cs="Courier New"/>
        </w:rPr>
      </w:pPr>
      <w:r w:rsidRPr="00516174">
        <w:rPr>
          <w:rFonts w:ascii="Courier New" w:hAnsi="Courier New" w:cs="Courier New"/>
        </w:rPr>
        <w:t xml:space="preserve">20 30 </w:t>
      </w:r>
    </w:p>
    <w:p w14:paraId="54FA1677" w14:textId="77777777" w:rsidR="00525AC5" w:rsidRPr="00516174" w:rsidRDefault="00525AC5" w:rsidP="00525AC5">
      <w:pPr>
        <w:rPr>
          <w:rFonts w:ascii="Courier New" w:hAnsi="Courier New" w:cs="Courier New"/>
        </w:rPr>
      </w:pPr>
      <w:r w:rsidRPr="00516174">
        <w:rPr>
          <w:rFonts w:ascii="Courier New" w:hAnsi="Courier New" w:cs="Courier New"/>
        </w:rPr>
        <w:t>0 30</w:t>
      </w:r>
    </w:p>
    <w:p w14:paraId="193CC8CC" w14:textId="77777777" w:rsidR="00525AC5" w:rsidRPr="00516174" w:rsidRDefault="00525AC5" w:rsidP="00525AC5">
      <w:pPr>
        <w:rPr>
          <w:rFonts w:ascii="Courier New" w:hAnsi="Courier New" w:cs="Courier New"/>
        </w:rPr>
      </w:pPr>
    </w:p>
    <w:p w14:paraId="4BEFED5C" w14:textId="77777777" w:rsidR="00525AC5" w:rsidRDefault="00525AC5" w:rsidP="00525AC5">
      <w:r w:rsidRPr="00516174">
        <w:t>The top of the polygon is defined by a surface that conforms to the top of layer 6. The bottom surface is defined by a constant depth at 4000 km below the surface of the ellipsoid and is unconstrained to conform to any particular layer (it may reside in different layers at different geographic locations). The boundary points are specified in longitude, latitude order so the box extends from 0N 0E in the lower left to 30N, 20E in the upper right. The reference point is located at 15N, 5E and is ‘outside’ the polygon.</w:t>
      </w:r>
    </w:p>
    <w:p w14:paraId="4E71C58D" w14:textId="77777777" w:rsidR="00525AC5" w:rsidRDefault="00525AC5" w:rsidP="00525AC5">
      <w:pPr>
        <w:spacing w:after="160" w:line="259" w:lineRule="auto"/>
      </w:pPr>
    </w:p>
    <w:p w14:paraId="40F91FC1" w14:textId="77777777" w:rsidR="00525AC5" w:rsidRPr="004234D4" w:rsidRDefault="00525AC5" w:rsidP="00114D4F">
      <w:pPr>
        <w:pStyle w:val="Heading2"/>
      </w:pPr>
      <w:bookmarkStart w:id="28" w:name="_Toc135830098"/>
      <w:r w:rsidRPr="004234D4">
        <w:t>Ellipsoids</w:t>
      </w:r>
      <w:bookmarkEnd w:id="28"/>
    </w:p>
    <w:p w14:paraId="3043FE3D" w14:textId="696709F4" w:rsidR="00525AC5" w:rsidRPr="00516174" w:rsidRDefault="00525AC5" w:rsidP="00525AC5">
      <w:r w:rsidRPr="00516174">
        <w:t>GeoTess is only modestly dependent on the ellipsoids often used to define the shape of the Earth.</w:t>
      </w:r>
      <w:r>
        <w:t xml:space="preserve"> </w:t>
      </w:r>
      <w:r w:rsidRPr="00516174">
        <w:t xml:space="preserve">In general, ellipsoids are important for two purposes: 1) they are used to convert between geographic and geocentric latitude and 2) they are used to convert between radius, measured </w:t>
      </w:r>
      <w:r w:rsidR="00106C2E" w:rsidRPr="00516174">
        <w:t>from the center of the Earth</w:t>
      </w:r>
      <w:r w:rsidRPr="00516174">
        <w:t xml:space="preserve"> to depth measured from the surface of a specified ellipsoid.</w:t>
      </w:r>
      <w:r>
        <w:t xml:space="preserve"> </w:t>
      </w:r>
      <w:r w:rsidRPr="00516174">
        <w:t>GeoTess is inherently not dependent on either of these factors because 1) the geographic locations of all vertices are stored and manipulated as Earth-centered unit vectors, which are independent of ellipsoid</w:t>
      </w:r>
      <w:r w:rsidR="00645B65">
        <w:t xml:space="preserve"> (see </w:t>
      </w:r>
      <w:r w:rsidR="00A61E21">
        <w:fldChar w:fldCharType="begin"/>
      </w:r>
      <w:r w:rsidR="00A61E21">
        <w:instrText xml:space="preserve"> REF _Ref135831809 \n \h </w:instrText>
      </w:r>
      <w:r w:rsidR="00A61E21">
        <w:fldChar w:fldCharType="separate"/>
      </w:r>
      <w:r w:rsidR="00A61E21">
        <w:t>Appendix A</w:t>
      </w:r>
      <w:r w:rsidR="00A61E21">
        <w:fldChar w:fldCharType="end"/>
      </w:r>
      <w:r w:rsidR="00A61E21">
        <w:t>)</w:t>
      </w:r>
      <w:r w:rsidRPr="00516174">
        <w:t xml:space="preserve">, and 2) the radial positions of all grid nodes are specified, </w:t>
      </w:r>
      <w:r w:rsidR="00A1400D" w:rsidRPr="00516174">
        <w:t>stored,</w:t>
      </w:r>
      <w:r w:rsidRPr="00516174">
        <w:t xml:space="preserve"> and manipulated as radii measured in km from the center of the Earth.</w:t>
      </w:r>
      <w:r>
        <w:t xml:space="preserve"> </w:t>
      </w:r>
    </w:p>
    <w:p w14:paraId="3B7D3CCF" w14:textId="77777777" w:rsidR="00525AC5" w:rsidRPr="00516174" w:rsidRDefault="00525AC5" w:rsidP="00525AC5"/>
    <w:p w14:paraId="4E929216" w14:textId="6A991C5B" w:rsidR="00525AC5" w:rsidRPr="00516174" w:rsidRDefault="00525AC5" w:rsidP="00525AC5">
      <w:r w:rsidRPr="00516174">
        <w:t xml:space="preserve">That said, model developers may have used a particular Earth ellipsoid when they converted depth information to radii for purposes of model population and they may wish to store </w:t>
      </w:r>
      <w:r w:rsidR="001D3240">
        <w:t>within</w:t>
      </w:r>
      <w:r w:rsidRPr="00516174">
        <w:t xml:space="preserve"> the model the name of the ellipsoid that was used to populate th</w:t>
      </w:r>
      <w:r w:rsidR="001D3240">
        <w:t>at</w:t>
      </w:r>
      <w:r w:rsidRPr="00516174">
        <w:t xml:space="preserve"> model.</w:t>
      </w:r>
      <w:r>
        <w:t xml:space="preserve"> </w:t>
      </w:r>
      <w:r w:rsidRPr="00516174">
        <w:t xml:space="preserve">So, starting with GeoTess version 2.2.0 the binary and </w:t>
      </w:r>
      <w:r w:rsidR="006B295C">
        <w:t>ASCII</w:t>
      </w:r>
      <w:r w:rsidRPr="00516174">
        <w:t xml:space="preserve"> model file formats were modified to include storage of the name of </w:t>
      </w:r>
      <w:r w:rsidR="00EE0855">
        <w:t>the</w:t>
      </w:r>
      <w:r w:rsidRPr="00516174">
        <w:t xml:space="preserve"> Earth ellipsoid associated with the model.</w:t>
      </w:r>
      <w:r>
        <w:t xml:space="preserve"> </w:t>
      </w:r>
      <w:r w:rsidRPr="00516174">
        <w:t>There are</w:t>
      </w:r>
      <w:r w:rsidR="008C3077">
        <w:t xml:space="preserve"> functionalities</w:t>
      </w:r>
      <w:r w:rsidRPr="00516174">
        <w:t xml:space="preserve"> provided in the GeoTess </w:t>
      </w:r>
      <w:r w:rsidRPr="00516174">
        <w:lastRenderedPageBreak/>
        <w:t xml:space="preserve">software to manipulate geographic information and </w:t>
      </w:r>
      <w:r w:rsidR="008C3077">
        <w:t>to</w:t>
      </w:r>
      <w:r w:rsidRPr="00516174">
        <w:t xml:space="preserve"> </w:t>
      </w:r>
      <w:r w:rsidR="005B334D" w:rsidRPr="00516174">
        <w:t>retriev</w:t>
      </w:r>
      <w:r w:rsidR="006B7E69">
        <w:t>e</w:t>
      </w:r>
      <w:r w:rsidRPr="00516174">
        <w:t xml:space="preserve"> the radius of the ellipsoid at a specified latitude.</w:t>
      </w:r>
      <w:r>
        <w:t xml:space="preserve"> </w:t>
      </w:r>
      <w:r w:rsidRPr="00516174">
        <w:t xml:space="preserve">See function </w:t>
      </w:r>
      <w:r w:rsidRPr="00516174">
        <w:rPr>
          <w:i/>
        </w:rPr>
        <w:t>GeoTessModel.getEarthShape</w:t>
      </w:r>
      <w:r w:rsidRPr="00516174">
        <w:t xml:space="preserve">() </w:t>
      </w:r>
      <w:r w:rsidR="005B334D">
        <w:t xml:space="preserve">in the </w:t>
      </w:r>
      <w:hyperlink r:id="rId46" w:history="1">
        <w:r w:rsidR="005B334D" w:rsidRPr="008A787F">
          <w:rPr>
            <w:rStyle w:val="Hyperlink"/>
          </w:rPr>
          <w:t>Java</w:t>
        </w:r>
      </w:hyperlink>
      <w:r w:rsidR="005B334D">
        <w:t xml:space="preserve"> and/or </w:t>
      </w:r>
      <w:hyperlink r:id="rId47" w:history="1">
        <w:r w:rsidR="005B334D" w:rsidRPr="006F454C">
          <w:rPr>
            <w:rStyle w:val="Hyperlink"/>
          </w:rPr>
          <w:t>C++</w:t>
        </w:r>
      </w:hyperlink>
      <w:r w:rsidR="005B334D">
        <w:t xml:space="preserve"> documentation </w:t>
      </w:r>
      <w:r w:rsidRPr="00516174">
        <w:t>for more information.</w:t>
      </w:r>
      <w:r>
        <w:t xml:space="preserve"> </w:t>
      </w:r>
      <w:r w:rsidR="00822C37">
        <w:fldChar w:fldCharType="begin"/>
      </w:r>
      <w:r w:rsidR="00822C37">
        <w:instrText xml:space="preserve"> REF _Ref135831809 \n \h </w:instrText>
      </w:r>
      <w:r w:rsidR="00822C37">
        <w:fldChar w:fldCharType="separate"/>
      </w:r>
      <w:r w:rsidR="00822C37">
        <w:t>Appendix A</w:t>
      </w:r>
      <w:r w:rsidR="00822C37">
        <w:fldChar w:fldCharType="end"/>
      </w:r>
      <w:r w:rsidR="00822C37">
        <w:t xml:space="preserve"> </w:t>
      </w:r>
      <w:r w:rsidRPr="00516174">
        <w:t>describes how GeoTess manages geographic information and Earth ellipsoids.</w:t>
      </w:r>
    </w:p>
    <w:p w14:paraId="67FB3B5E" w14:textId="77777777" w:rsidR="00525AC5" w:rsidRPr="00516174" w:rsidRDefault="00525AC5" w:rsidP="00525AC5"/>
    <w:p w14:paraId="2C217C23" w14:textId="77777777" w:rsidR="00525AC5" w:rsidRPr="00516174" w:rsidRDefault="00525AC5" w:rsidP="00525AC5">
      <w:r w:rsidRPr="00516174">
        <w:t>The Earth ellipsoids supported by GeoTess include:</w:t>
      </w:r>
    </w:p>
    <w:p w14:paraId="1BA40F47" w14:textId="77777777" w:rsidR="00525AC5" w:rsidRPr="00516174" w:rsidRDefault="00525AC5" w:rsidP="00525AC5"/>
    <w:p w14:paraId="7FEAD1FC" w14:textId="08F5905C" w:rsidR="00525AC5" w:rsidRPr="0020495D" w:rsidRDefault="00525AC5" w:rsidP="00525AC5">
      <w:pPr>
        <w:pStyle w:val="SANDCaptionTable"/>
        <w:rPr>
          <w:bCs/>
        </w:rPr>
      </w:pPr>
      <w:bookmarkStart w:id="29" w:name="_Toc135830223"/>
      <w:r w:rsidRPr="0020495D">
        <w:rPr>
          <w:bCs/>
        </w:rPr>
        <w:t xml:space="preserve">Table </w:t>
      </w:r>
      <w:r w:rsidRPr="0020495D">
        <w:rPr>
          <w:bCs/>
          <w:noProof/>
        </w:rPr>
        <w:fldChar w:fldCharType="begin"/>
      </w:r>
      <w:r w:rsidRPr="0020495D">
        <w:rPr>
          <w:bCs/>
          <w:noProof/>
        </w:rPr>
        <w:instrText xml:space="preserve"> STYLEREF 1 \s </w:instrText>
      </w:r>
      <w:r w:rsidRPr="0020495D">
        <w:rPr>
          <w:bCs/>
          <w:noProof/>
        </w:rPr>
        <w:fldChar w:fldCharType="separate"/>
      </w:r>
      <w:r w:rsidR="0097105C">
        <w:rPr>
          <w:bCs/>
          <w:noProof/>
        </w:rPr>
        <w:t>3</w:t>
      </w:r>
      <w:r w:rsidRPr="0020495D">
        <w:rPr>
          <w:bCs/>
          <w:noProof/>
        </w:rPr>
        <w:fldChar w:fldCharType="end"/>
      </w:r>
      <w:r w:rsidRPr="0020495D">
        <w:rPr>
          <w:bCs/>
        </w:rPr>
        <w:noBreakHyphen/>
      </w:r>
      <w:r w:rsidRPr="0020495D">
        <w:rPr>
          <w:bCs/>
          <w:noProof/>
        </w:rPr>
        <w:fldChar w:fldCharType="begin"/>
      </w:r>
      <w:r w:rsidRPr="0020495D">
        <w:rPr>
          <w:bCs/>
          <w:noProof/>
        </w:rPr>
        <w:instrText xml:space="preserve"> SEQ Table \* ARABIC \s 1 </w:instrText>
      </w:r>
      <w:r w:rsidRPr="0020495D">
        <w:rPr>
          <w:bCs/>
          <w:noProof/>
        </w:rPr>
        <w:fldChar w:fldCharType="separate"/>
      </w:r>
      <w:r w:rsidR="0097105C">
        <w:rPr>
          <w:bCs/>
          <w:noProof/>
        </w:rPr>
        <w:t>1</w:t>
      </w:r>
      <w:r w:rsidRPr="0020495D">
        <w:rPr>
          <w:bCs/>
          <w:noProof/>
        </w:rPr>
        <w:fldChar w:fldCharType="end"/>
      </w:r>
      <w:r w:rsidRPr="0020495D">
        <w:rPr>
          <w:bCs/>
        </w:rPr>
        <w:t>. Ellipsoids Supported by GeoTess.</w:t>
      </w:r>
      <w:bookmarkEnd w:id="29"/>
    </w:p>
    <w:tbl>
      <w:tblPr>
        <w:tblStyle w:val="SANDTableStyle"/>
        <w:tblW w:w="5000" w:type="pct"/>
        <w:tblInd w:w="0" w:type="dxa"/>
        <w:tblLook w:val="04A0" w:firstRow="1" w:lastRow="0" w:firstColumn="1" w:lastColumn="0" w:noHBand="0" w:noVBand="1"/>
      </w:tblPr>
      <w:tblGrid>
        <w:gridCol w:w="3087"/>
        <w:gridCol w:w="3125"/>
        <w:gridCol w:w="3138"/>
      </w:tblGrid>
      <w:tr w:rsidR="00525AC5" w:rsidRPr="00516174" w14:paraId="028524CD" w14:textId="77777777" w:rsidTr="007C04BF">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6E869D6A" w14:textId="77777777" w:rsidR="00525AC5" w:rsidRPr="00516174" w:rsidRDefault="00525AC5" w:rsidP="007C04BF">
            <w:pPr>
              <w:pStyle w:val="SANDTableHead"/>
              <w:rPr>
                <w:b w:val="0"/>
              </w:rPr>
            </w:pPr>
            <w:r w:rsidRPr="00516174">
              <w:rPr>
                <w:b w:val="0"/>
              </w:rPr>
              <w:t>Ellipsoid</w:t>
            </w:r>
          </w:p>
        </w:tc>
        <w:tc>
          <w:tcPr>
            <w:tcW w:w="1671" w:type="pct"/>
            <w:vAlign w:val="top"/>
          </w:tcPr>
          <w:p w14:paraId="3D51E8DD" w14:textId="77777777" w:rsidR="00525AC5" w:rsidRPr="00516174" w:rsidRDefault="00525AC5" w:rsidP="007C04BF">
            <w:pPr>
              <w:pStyle w:val="SANDTableHead"/>
              <w:rPr>
                <w:b w:val="0"/>
              </w:rPr>
            </w:pPr>
            <w:r w:rsidRPr="00516174">
              <w:rPr>
                <w:b w:val="0"/>
              </w:rPr>
              <w:t>Inverse flattening parameter</w:t>
            </w:r>
          </w:p>
        </w:tc>
        <w:tc>
          <w:tcPr>
            <w:tcW w:w="1678" w:type="pct"/>
            <w:vAlign w:val="top"/>
          </w:tcPr>
          <w:p w14:paraId="0A5F3BC8" w14:textId="77777777" w:rsidR="00525AC5" w:rsidRPr="00516174" w:rsidRDefault="00525AC5" w:rsidP="007C04BF">
            <w:pPr>
              <w:pStyle w:val="SANDTableHead"/>
              <w:rPr>
                <w:b w:val="0"/>
              </w:rPr>
            </w:pPr>
            <w:r w:rsidRPr="00516174">
              <w:rPr>
                <w:b w:val="0"/>
              </w:rPr>
              <w:t>Equatorial Radius (km)</w:t>
            </w:r>
          </w:p>
        </w:tc>
      </w:tr>
      <w:tr w:rsidR="00525AC5" w:rsidRPr="00516174" w14:paraId="3CA9225B" w14:textId="77777777" w:rsidTr="007C04BF">
        <w:tc>
          <w:tcPr>
            <w:tcW w:w="1651" w:type="pct"/>
            <w:vAlign w:val="top"/>
          </w:tcPr>
          <w:p w14:paraId="48E18857" w14:textId="77777777" w:rsidR="00525AC5" w:rsidRPr="00516174" w:rsidRDefault="00525AC5" w:rsidP="007C04BF">
            <w:pPr>
              <w:pStyle w:val="SANDTableText"/>
            </w:pPr>
            <w:r w:rsidRPr="00516174">
              <w:t>SPHERE</w:t>
            </w:r>
          </w:p>
        </w:tc>
        <w:tc>
          <w:tcPr>
            <w:tcW w:w="1671" w:type="pct"/>
            <w:vAlign w:val="top"/>
          </w:tcPr>
          <w:p w14:paraId="0F385078" w14:textId="77777777" w:rsidR="00525AC5" w:rsidRPr="00516174" w:rsidRDefault="00525AC5" w:rsidP="007C04BF">
            <w:pPr>
              <w:pStyle w:val="SANDTableListNum"/>
              <w:numPr>
                <w:ilvl w:val="0"/>
                <w:numId w:val="0"/>
              </w:numPr>
              <w:ind w:left="720"/>
            </w:pPr>
            <w:r w:rsidRPr="00516174">
              <w:t>∞</w:t>
            </w:r>
          </w:p>
        </w:tc>
        <w:tc>
          <w:tcPr>
            <w:tcW w:w="1678" w:type="pct"/>
            <w:vAlign w:val="top"/>
          </w:tcPr>
          <w:p w14:paraId="7E73D46C" w14:textId="77777777" w:rsidR="00525AC5" w:rsidRPr="00516174" w:rsidRDefault="00525AC5" w:rsidP="007C04BF">
            <w:pPr>
              <w:pStyle w:val="SANDTableBullet"/>
              <w:numPr>
                <w:ilvl w:val="0"/>
                <w:numId w:val="0"/>
              </w:numPr>
              <w:ind w:left="360" w:hanging="360"/>
            </w:pPr>
            <w:r w:rsidRPr="00516174">
              <w:t>6371.000</w:t>
            </w:r>
          </w:p>
        </w:tc>
      </w:tr>
      <w:tr w:rsidR="00525AC5" w:rsidRPr="00516174" w14:paraId="7C35DD34" w14:textId="77777777" w:rsidTr="007C04BF">
        <w:tc>
          <w:tcPr>
            <w:tcW w:w="1651" w:type="pct"/>
            <w:vAlign w:val="top"/>
          </w:tcPr>
          <w:p w14:paraId="3F97BEEC" w14:textId="77777777" w:rsidR="00525AC5" w:rsidRPr="00516174" w:rsidRDefault="00525AC5" w:rsidP="007C04BF">
            <w:pPr>
              <w:pStyle w:val="SANDTableText"/>
            </w:pPr>
            <w:r w:rsidRPr="00516174">
              <w:t>GRS80</w:t>
            </w:r>
          </w:p>
        </w:tc>
        <w:tc>
          <w:tcPr>
            <w:tcW w:w="1671" w:type="pct"/>
            <w:vAlign w:val="top"/>
          </w:tcPr>
          <w:p w14:paraId="3B84309D" w14:textId="77777777" w:rsidR="00525AC5" w:rsidRPr="00516174" w:rsidRDefault="00525AC5" w:rsidP="007C04BF">
            <w:pPr>
              <w:pStyle w:val="SANDTableText"/>
            </w:pPr>
            <w:r w:rsidRPr="00516174">
              <w:t>298.257222101</w:t>
            </w:r>
          </w:p>
        </w:tc>
        <w:tc>
          <w:tcPr>
            <w:tcW w:w="1678" w:type="pct"/>
            <w:vAlign w:val="top"/>
          </w:tcPr>
          <w:p w14:paraId="5949B872" w14:textId="77777777" w:rsidR="00525AC5" w:rsidRPr="00516174" w:rsidRDefault="00525AC5" w:rsidP="007C04BF">
            <w:pPr>
              <w:pStyle w:val="SANDTableText"/>
            </w:pPr>
            <w:r w:rsidRPr="00516174">
              <w:t>6378.137</w:t>
            </w:r>
          </w:p>
        </w:tc>
      </w:tr>
      <w:tr w:rsidR="00525AC5" w:rsidRPr="00516174" w14:paraId="50640AC5" w14:textId="77777777" w:rsidTr="007C04BF">
        <w:tc>
          <w:tcPr>
            <w:tcW w:w="1651" w:type="pct"/>
            <w:vAlign w:val="top"/>
          </w:tcPr>
          <w:p w14:paraId="39741465" w14:textId="77777777" w:rsidR="00525AC5" w:rsidRPr="00516174" w:rsidRDefault="00525AC5" w:rsidP="007C04BF">
            <w:pPr>
              <w:pStyle w:val="SANDTableText"/>
            </w:pPr>
            <w:r w:rsidRPr="00516174">
              <w:t>GRS80_RCONST</w:t>
            </w:r>
          </w:p>
        </w:tc>
        <w:tc>
          <w:tcPr>
            <w:tcW w:w="1671" w:type="pct"/>
            <w:vAlign w:val="top"/>
          </w:tcPr>
          <w:p w14:paraId="353F2DF3" w14:textId="77777777" w:rsidR="00525AC5" w:rsidRPr="00516174" w:rsidRDefault="00525AC5" w:rsidP="007C04BF">
            <w:pPr>
              <w:pStyle w:val="SANDTableText"/>
            </w:pPr>
            <w:r w:rsidRPr="00516174">
              <w:t>298.257222101</w:t>
            </w:r>
          </w:p>
        </w:tc>
        <w:tc>
          <w:tcPr>
            <w:tcW w:w="1678" w:type="pct"/>
            <w:vAlign w:val="top"/>
          </w:tcPr>
          <w:p w14:paraId="53D29326" w14:textId="77777777" w:rsidR="00525AC5" w:rsidRPr="00516174" w:rsidRDefault="00525AC5" w:rsidP="007C04BF">
            <w:pPr>
              <w:pStyle w:val="SANDTableText"/>
            </w:pPr>
            <w:r w:rsidRPr="00516174">
              <w:t>6371.000</w:t>
            </w:r>
          </w:p>
        </w:tc>
      </w:tr>
      <w:tr w:rsidR="00525AC5" w:rsidRPr="00516174" w14:paraId="6DFCAF38" w14:textId="77777777" w:rsidTr="007C04BF">
        <w:tc>
          <w:tcPr>
            <w:tcW w:w="1651" w:type="pct"/>
            <w:vAlign w:val="top"/>
          </w:tcPr>
          <w:p w14:paraId="28FE0BF9" w14:textId="77777777" w:rsidR="00525AC5" w:rsidRPr="00516174" w:rsidRDefault="00525AC5" w:rsidP="007C04BF">
            <w:pPr>
              <w:pStyle w:val="SANDTableText"/>
            </w:pPr>
            <w:r w:rsidRPr="00516174">
              <w:t>WGS84</w:t>
            </w:r>
          </w:p>
        </w:tc>
        <w:tc>
          <w:tcPr>
            <w:tcW w:w="1671" w:type="pct"/>
            <w:vAlign w:val="top"/>
          </w:tcPr>
          <w:p w14:paraId="351E1238" w14:textId="77777777" w:rsidR="00525AC5" w:rsidRPr="00516174" w:rsidRDefault="00525AC5" w:rsidP="007C04BF">
            <w:pPr>
              <w:pStyle w:val="SANDTableText"/>
            </w:pPr>
            <w:r w:rsidRPr="00516174">
              <w:t>298.257223563</w:t>
            </w:r>
          </w:p>
        </w:tc>
        <w:tc>
          <w:tcPr>
            <w:tcW w:w="1678" w:type="pct"/>
            <w:vAlign w:val="top"/>
          </w:tcPr>
          <w:p w14:paraId="5DADC21D" w14:textId="77777777" w:rsidR="00525AC5" w:rsidRPr="00516174" w:rsidRDefault="00525AC5" w:rsidP="007C04BF">
            <w:pPr>
              <w:pStyle w:val="SANDTableText"/>
            </w:pPr>
            <w:r w:rsidRPr="00516174">
              <w:t>6378.137</w:t>
            </w:r>
          </w:p>
        </w:tc>
      </w:tr>
      <w:tr w:rsidR="00525AC5" w:rsidRPr="00516174" w14:paraId="4CD7A118" w14:textId="77777777" w:rsidTr="007C04BF">
        <w:tc>
          <w:tcPr>
            <w:tcW w:w="1651" w:type="pct"/>
            <w:vAlign w:val="top"/>
          </w:tcPr>
          <w:p w14:paraId="11DAEBA3" w14:textId="77777777" w:rsidR="00525AC5" w:rsidRPr="00516174" w:rsidRDefault="00525AC5" w:rsidP="007C04BF">
            <w:pPr>
              <w:pStyle w:val="SANDTableText"/>
            </w:pPr>
            <w:r w:rsidRPr="00516174">
              <w:t>WGS84_RCONST</w:t>
            </w:r>
          </w:p>
        </w:tc>
        <w:tc>
          <w:tcPr>
            <w:tcW w:w="1671" w:type="pct"/>
            <w:vAlign w:val="top"/>
          </w:tcPr>
          <w:p w14:paraId="168E7C19" w14:textId="77777777" w:rsidR="00525AC5" w:rsidRPr="00516174" w:rsidRDefault="00525AC5" w:rsidP="007C04BF">
            <w:pPr>
              <w:pStyle w:val="SANDTableText"/>
            </w:pPr>
            <w:r w:rsidRPr="00516174">
              <w:t>298.257223563</w:t>
            </w:r>
          </w:p>
        </w:tc>
        <w:tc>
          <w:tcPr>
            <w:tcW w:w="1678" w:type="pct"/>
            <w:vAlign w:val="top"/>
          </w:tcPr>
          <w:p w14:paraId="733B812D" w14:textId="77777777" w:rsidR="00525AC5" w:rsidRPr="00516174" w:rsidRDefault="00525AC5" w:rsidP="007C04BF">
            <w:pPr>
              <w:pStyle w:val="SANDTableText"/>
            </w:pPr>
            <w:r w:rsidRPr="00516174">
              <w:t>6371.000</w:t>
            </w:r>
          </w:p>
        </w:tc>
      </w:tr>
      <w:tr w:rsidR="00525AC5" w:rsidRPr="00516174" w14:paraId="79DA9951" w14:textId="77777777" w:rsidTr="007C04BF">
        <w:tc>
          <w:tcPr>
            <w:tcW w:w="1651" w:type="pct"/>
            <w:vAlign w:val="top"/>
          </w:tcPr>
          <w:p w14:paraId="074BF867" w14:textId="77777777" w:rsidR="00525AC5" w:rsidRPr="00516174" w:rsidRDefault="00525AC5" w:rsidP="007C04BF">
            <w:pPr>
              <w:pStyle w:val="SANDTableText"/>
            </w:pPr>
            <w:r w:rsidRPr="00516174">
              <w:t>IERS</w:t>
            </w:r>
          </w:p>
        </w:tc>
        <w:tc>
          <w:tcPr>
            <w:tcW w:w="1671" w:type="pct"/>
            <w:vAlign w:val="top"/>
          </w:tcPr>
          <w:p w14:paraId="0885435D" w14:textId="77777777" w:rsidR="00525AC5" w:rsidRPr="00516174" w:rsidRDefault="00525AC5" w:rsidP="007C04BF">
            <w:pPr>
              <w:pStyle w:val="SANDTableText"/>
            </w:pPr>
            <w:r w:rsidRPr="00516174">
              <w:t>298.25642</w:t>
            </w:r>
          </w:p>
        </w:tc>
        <w:tc>
          <w:tcPr>
            <w:tcW w:w="1678" w:type="pct"/>
            <w:vAlign w:val="top"/>
          </w:tcPr>
          <w:p w14:paraId="7B76063F" w14:textId="77777777" w:rsidR="00525AC5" w:rsidRPr="00516174" w:rsidRDefault="00525AC5" w:rsidP="007C04BF">
            <w:pPr>
              <w:pStyle w:val="SANDTableText"/>
            </w:pPr>
            <w:r w:rsidRPr="00516174">
              <w:t>6378.1366</w:t>
            </w:r>
          </w:p>
        </w:tc>
      </w:tr>
      <w:tr w:rsidR="00525AC5" w:rsidRPr="00516174" w14:paraId="1EB0B45C" w14:textId="77777777" w:rsidTr="007C04BF">
        <w:tc>
          <w:tcPr>
            <w:tcW w:w="1651" w:type="pct"/>
            <w:vAlign w:val="top"/>
          </w:tcPr>
          <w:p w14:paraId="5238B122" w14:textId="77777777" w:rsidR="00525AC5" w:rsidRPr="00516174" w:rsidRDefault="00525AC5" w:rsidP="007C04BF">
            <w:pPr>
              <w:pStyle w:val="SANDTableText"/>
            </w:pPr>
            <w:r w:rsidRPr="00516174">
              <w:t>IERS_RCONST</w:t>
            </w:r>
          </w:p>
        </w:tc>
        <w:tc>
          <w:tcPr>
            <w:tcW w:w="1671" w:type="pct"/>
            <w:vAlign w:val="top"/>
          </w:tcPr>
          <w:p w14:paraId="63F0572A" w14:textId="77777777" w:rsidR="00525AC5" w:rsidRPr="00516174" w:rsidRDefault="00525AC5" w:rsidP="007C04BF">
            <w:pPr>
              <w:pStyle w:val="SANDTableText"/>
            </w:pPr>
            <w:r w:rsidRPr="00516174">
              <w:t>298.25642</w:t>
            </w:r>
          </w:p>
        </w:tc>
        <w:tc>
          <w:tcPr>
            <w:tcW w:w="1678" w:type="pct"/>
            <w:vAlign w:val="top"/>
          </w:tcPr>
          <w:p w14:paraId="164CE317" w14:textId="77777777" w:rsidR="00525AC5" w:rsidRPr="00516174" w:rsidRDefault="00525AC5" w:rsidP="007C04BF">
            <w:pPr>
              <w:pStyle w:val="SANDTableText"/>
            </w:pPr>
            <w:r w:rsidRPr="00516174">
              <w:t>6371.000</w:t>
            </w:r>
          </w:p>
        </w:tc>
      </w:tr>
    </w:tbl>
    <w:p w14:paraId="7C040070" w14:textId="77777777" w:rsidR="00525AC5" w:rsidRPr="00516174" w:rsidRDefault="00525AC5" w:rsidP="00525AC5"/>
    <w:p w14:paraId="4091D2C8" w14:textId="77777777" w:rsidR="00525AC5" w:rsidRPr="00516174" w:rsidRDefault="00525AC5" w:rsidP="00525AC5"/>
    <w:p w14:paraId="35501381" w14:textId="3BF10BE4" w:rsidR="00525AC5" w:rsidRPr="00516174" w:rsidRDefault="00525AC5" w:rsidP="00525AC5">
      <w:r w:rsidRPr="00516174">
        <w:t>Ellipsoid SPHERE treats the Earth as a sphere and hence does not convert between geocentric and geographic latitudes.</w:t>
      </w:r>
      <w:r>
        <w:t xml:space="preserve"> </w:t>
      </w:r>
      <w:r w:rsidR="00822C37" w:rsidRPr="00516174">
        <w:t>All</w:t>
      </w:r>
      <w:r w:rsidRPr="00516174">
        <w:t xml:space="preserve"> other ellipsoids use the specified inverse flattening parameter to convert between geocentric and geographic latitudes.</w:t>
      </w:r>
      <w:r>
        <w:t xml:space="preserve"> </w:t>
      </w:r>
      <w:r w:rsidRPr="00516174">
        <w:t xml:space="preserve">SPHERE and </w:t>
      </w:r>
      <w:r w:rsidR="00822C37" w:rsidRPr="00516174">
        <w:t>all</w:t>
      </w:r>
      <w:r w:rsidRPr="00516174">
        <w:t xml:space="preserve"> ellipsoids that end in ‘RCONST’ assume, for purposes of converting between depth and radius, that the radius of the earth is a constant equal to 6371 km. Ellipsoids GRS80, WGS84</w:t>
      </w:r>
      <w:r w:rsidR="00822C37">
        <w:t>,</w:t>
      </w:r>
      <w:r w:rsidRPr="00516174">
        <w:t xml:space="preserve"> and IERS assume that the radius decreases from equator to poles according to the specified parameters.</w:t>
      </w:r>
    </w:p>
    <w:p w14:paraId="355DE81D" w14:textId="77777777" w:rsidR="00525AC5" w:rsidRPr="00516174" w:rsidRDefault="00525AC5" w:rsidP="00114D4F">
      <w:pPr>
        <w:spacing w:after="240"/>
      </w:pPr>
    </w:p>
    <w:p w14:paraId="3813F3CA" w14:textId="77777777" w:rsidR="003406E0" w:rsidRPr="004234D4" w:rsidRDefault="003406E0" w:rsidP="003406E0">
      <w:pPr>
        <w:pStyle w:val="Heading1"/>
        <w:rPr>
          <w:bCs/>
        </w:rPr>
      </w:pPr>
      <w:bookmarkStart w:id="30" w:name="_Toc49763527"/>
      <w:bookmarkStart w:id="31" w:name="_Ref134175646"/>
      <w:bookmarkStart w:id="32" w:name="_Toc135830099"/>
      <w:bookmarkStart w:id="33" w:name="_Ref135830424"/>
      <w:bookmarkStart w:id="34" w:name="_Ref136934735"/>
      <w:bookmarkStart w:id="35" w:name="_Ref136936057"/>
      <w:r w:rsidRPr="004234D4">
        <w:rPr>
          <w:bCs/>
        </w:rPr>
        <w:lastRenderedPageBreak/>
        <w:t>Library Interactions</w:t>
      </w:r>
      <w:bookmarkEnd w:id="30"/>
      <w:bookmarkEnd w:id="31"/>
      <w:bookmarkEnd w:id="32"/>
      <w:bookmarkEnd w:id="33"/>
      <w:bookmarkEnd w:id="34"/>
      <w:bookmarkEnd w:id="35"/>
    </w:p>
    <w:p w14:paraId="25598176" w14:textId="785BEE59" w:rsidR="0089395E" w:rsidRDefault="003406E0" w:rsidP="003406E0">
      <w:r w:rsidRPr="00516174">
        <w:t>In this section, general information is provided about how to accomplish some of the most important functions implemented by the GeoTess library.</w:t>
      </w:r>
      <w:r w:rsidR="00A60A46">
        <w:t xml:space="preserve"> </w:t>
      </w:r>
      <w:r w:rsidRPr="00516174">
        <w:t>Not all functions are described here.</w:t>
      </w:r>
      <w:r w:rsidR="00A60A46">
        <w:t xml:space="preserve"> </w:t>
      </w:r>
      <w:r w:rsidRPr="00516174">
        <w:t>Complete interface documentation for every publicly accessible function in the library is provided for</w:t>
      </w:r>
      <w:r w:rsidR="000B6D24">
        <w:t xml:space="preserve"> the </w:t>
      </w:r>
      <w:hyperlink r:id="rId48" w:history="1">
        <w:r w:rsidR="000B6D24" w:rsidRPr="000B6D24">
          <w:rPr>
            <w:rStyle w:val="Hyperlink"/>
          </w:rPr>
          <w:t>C++ version</w:t>
        </w:r>
      </w:hyperlink>
      <w:r w:rsidR="000B6D24">
        <w:t xml:space="preserve"> and the </w:t>
      </w:r>
      <w:hyperlink r:id="rId49" w:history="1">
        <w:r w:rsidR="000B6D24" w:rsidRPr="00FC3FB8">
          <w:rPr>
            <w:rStyle w:val="Hyperlink"/>
          </w:rPr>
          <w:t>Java version</w:t>
        </w:r>
      </w:hyperlink>
      <w:r w:rsidRPr="00516174">
        <w:t xml:space="preserve">. </w:t>
      </w:r>
    </w:p>
    <w:p w14:paraId="23E16334" w14:textId="77777777" w:rsidR="0089395E" w:rsidRDefault="0089395E" w:rsidP="003406E0"/>
    <w:p w14:paraId="707C7115" w14:textId="439D2B02" w:rsidR="003406E0" w:rsidRPr="005269C0" w:rsidRDefault="003406E0" w:rsidP="003406E0">
      <w:r w:rsidRPr="00516174">
        <w:t xml:space="preserve">In addition to the documentation, there are example programs </w:t>
      </w:r>
      <w:r w:rsidR="00514EDB">
        <w:t>provided</w:t>
      </w:r>
      <w:r w:rsidRPr="00516174">
        <w:t xml:space="preserve"> that illustrate how to implement basic functions</w:t>
      </w:r>
      <w:r w:rsidR="00514EDB">
        <w:t xml:space="preserve"> in both </w:t>
      </w:r>
      <w:r w:rsidR="0089395E">
        <w:t>the C++</w:t>
      </w:r>
      <w:r w:rsidR="00514EDB">
        <w:t xml:space="preserve"> and</w:t>
      </w:r>
      <w:r w:rsidR="0089395E">
        <w:t xml:space="preserve"> Java</w:t>
      </w:r>
      <w:r w:rsidR="00514EDB">
        <w:t xml:space="preserve"> versions of the code</w:t>
      </w:r>
      <w:r w:rsidRPr="00516174">
        <w:t>.</w:t>
      </w:r>
      <w:r w:rsidR="003F0E94">
        <w:t xml:space="preserve"> In the C++ version, </w:t>
      </w:r>
      <w:r w:rsidR="002D04C6">
        <w:t>the precompiled</w:t>
      </w:r>
      <w:r w:rsidR="003F0E94">
        <w:t xml:space="preserve"> examples can be found in </w:t>
      </w:r>
      <w:r w:rsidR="00722F03" w:rsidRPr="00114D4F">
        <w:rPr>
          <w:b/>
          <w:bCs/>
        </w:rPr>
        <w:t>~/GeoTessCPP/GeoTessCPPExamples</w:t>
      </w:r>
      <w:r w:rsidR="002D04C6">
        <w:t xml:space="preserve">. Additional examples using the C interface can be found in </w:t>
      </w:r>
      <w:r w:rsidR="002D04C6" w:rsidRPr="00114D4F">
        <w:rPr>
          <w:b/>
          <w:bCs/>
        </w:rPr>
        <w:t>~/GeoTessCPP/</w:t>
      </w:r>
      <w:r w:rsidR="0089395E" w:rsidRPr="00114D4F">
        <w:rPr>
          <w:b/>
          <w:bCs/>
        </w:rPr>
        <w:t>GeoTessCExamples</w:t>
      </w:r>
      <w:r w:rsidR="0089395E">
        <w:t xml:space="preserve">. In Java, the examples can be found in </w:t>
      </w:r>
      <w:r w:rsidR="0022195A" w:rsidRPr="00114D4F">
        <w:rPr>
          <w:b/>
          <w:bCs/>
        </w:rPr>
        <w:t>~/</w:t>
      </w:r>
      <w:r w:rsidR="00210057" w:rsidRPr="00114D4F">
        <w:rPr>
          <w:b/>
          <w:bCs/>
        </w:rPr>
        <w:t>GeoTessJava/src/main/java/gov/sandia/geotess/examples</w:t>
      </w:r>
      <w:r w:rsidR="00210057">
        <w:t xml:space="preserve"> or in </w:t>
      </w:r>
      <w:r w:rsidR="00D25424" w:rsidRPr="00114D4F">
        <w:rPr>
          <w:b/>
          <w:bCs/>
        </w:rPr>
        <w:t>~/</w:t>
      </w:r>
      <w:r w:rsidR="00136011" w:rsidRPr="00114D4F">
        <w:rPr>
          <w:b/>
          <w:bCs/>
        </w:rPr>
        <w:t>Salsa3DSoftware/src/main/java/gov/sandia/geotess/examples</w:t>
      </w:r>
      <w:r w:rsidR="005269C0">
        <w:t xml:space="preserve">, </w:t>
      </w:r>
      <w:r w:rsidR="00B705BF">
        <w:t>depending on whether GeoTessJava was installed individually or as part of the Salsa3DSoftware package.</w:t>
      </w:r>
    </w:p>
    <w:p w14:paraId="710B37A0" w14:textId="0FBB6B55" w:rsidR="003406E0" w:rsidRPr="004234D4" w:rsidRDefault="003406E0" w:rsidP="003406E0">
      <w:pPr>
        <w:pStyle w:val="Heading2"/>
        <w:rPr>
          <w:bCs/>
        </w:rPr>
      </w:pPr>
      <w:bookmarkStart w:id="36" w:name="_Toc49763528"/>
      <w:bookmarkStart w:id="37" w:name="_Toc135830100"/>
      <w:bookmarkStart w:id="38" w:name="_Ref136936600"/>
      <w:bookmarkStart w:id="39" w:name="_Ref136937985"/>
      <w:r w:rsidRPr="004234D4">
        <w:rPr>
          <w:bCs/>
        </w:rPr>
        <w:t>Model population</w:t>
      </w:r>
      <w:bookmarkEnd w:id="36"/>
      <w:bookmarkEnd w:id="37"/>
      <w:bookmarkEnd w:id="38"/>
      <w:bookmarkEnd w:id="39"/>
    </w:p>
    <w:p w14:paraId="5661DED9" w14:textId="58AE1F40" w:rsidR="003406E0" w:rsidRPr="00516174" w:rsidRDefault="00272A75" w:rsidP="003406E0">
      <w:r>
        <w:t>This section describes how to generate and populate a new GeoTessModel with data</w:t>
      </w:r>
      <w:r w:rsidR="009A1B41">
        <w:t xml:space="preserve"> in three steps.</w:t>
      </w:r>
      <w:r w:rsidR="00FA58EE">
        <w:t xml:space="preserve"> These steps are applic</w:t>
      </w:r>
      <w:r w:rsidR="004E3722">
        <w:t xml:space="preserve">able </w:t>
      </w:r>
      <w:r w:rsidR="005A4C46">
        <w:t>to</w:t>
      </w:r>
      <w:r w:rsidR="004E3722">
        <w:t xml:space="preserve"> both GeoTess Java and GeoTess C++.</w:t>
      </w:r>
      <w:r w:rsidR="00F940F8">
        <w:t xml:space="preserve"> </w:t>
      </w:r>
      <w:r w:rsidR="00BC6934">
        <w:t>Specific examples</w:t>
      </w:r>
      <w:r w:rsidR="003D0957">
        <w:t xml:space="preserve"> detailing model population (PopulateModel2D, PopulateModel3D) are provided in both languages in the examples folders described in Section </w:t>
      </w:r>
      <w:r w:rsidR="003D0957">
        <w:fldChar w:fldCharType="begin"/>
      </w:r>
      <w:r w:rsidR="003D0957">
        <w:instrText xml:space="preserve"> REF _Ref136934735 \r \h </w:instrText>
      </w:r>
      <w:r w:rsidR="003D0957">
        <w:fldChar w:fldCharType="separate"/>
      </w:r>
      <w:r w:rsidR="003D0957">
        <w:t>4</w:t>
      </w:r>
      <w:r w:rsidR="003D0957">
        <w:fldChar w:fldCharType="end"/>
      </w:r>
      <w:r w:rsidR="003D0957">
        <w:t xml:space="preserve">. </w:t>
      </w:r>
      <w:r w:rsidR="00741C3C">
        <w:t xml:space="preserve">In addition, the example </w:t>
      </w:r>
      <w:r w:rsidR="008C2ED8">
        <w:t xml:space="preserve">PopulateModel3D is included in </w:t>
      </w:r>
      <w:r w:rsidR="00FA3806">
        <w:fldChar w:fldCharType="begin"/>
      </w:r>
      <w:r w:rsidR="00FA3806">
        <w:instrText xml:space="preserve"> REF _Ref136934828 \n \h </w:instrText>
      </w:r>
      <w:r w:rsidR="00FA3806">
        <w:fldChar w:fldCharType="separate"/>
      </w:r>
      <w:r w:rsidR="00FA3806">
        <w:t>Appendix A</w:t>
      </w:r>
      <w:r w:rsidR="00FA3806">
        <w:fldChar w:fldCharType="end"/>
      </w:r>
      <w:r w:rsidR="00FA3806">
        <w:t xml:space="preserve"> in both Java and C++.</w:t>
      </w:r>
    </w:p>
    <w:p w14:paraId="03AF1010" w14:textId="77777777" w:rsidR="003406E0" w:rsidRPr="004234D4" w:rsidRDefault="003406E0" w:rsidP="004234D4">
      <w:pPr>
        <w:pStyle w:val="Heading3"/>
      </w:pPr>
      <w:bookmarkStart w:id="40" w:name="_Toc49763529"/>
      <w:bookmarkStart w:id="41" w:name="_Toc135830101"/>
      <w:r w:rsidRPr="004234D4">
        <w:t>Step 1 – Specify MetaData</w:t>
      </w:r>
      <w:bookmarkEnd w:id="40"/>
      <w:bookmarkEnd w:id="41"/>
      <w:r w:rsidRPr="004234D4">
        <w:t xml:space="preserve"> </w:t>
      </w:r>
    </w:p>
    <w:p w14:paraId="6E07F87F" w14:textId="77777777" w:rsidR="003406E0" w:rsidRDefault="003406E0" w:rsidP="003406E0">
      <w:r w:rsidRPr="00516174">
        <w:t xml:space="preserve">Implement a </w:t>
      </w:r>
      <w:r w:rsidRPr="00516174">
        <w:rPr>
          <w:i/>
        </w:rPr>
        <w:t>GeoTessMetaData</w:t>
      </w:r>
      <w:r w:rsidRPr="00516174">
        <w:t xml:space="preserve"> object and populate it with the following required general information about the model:</w:t>
      </w:r>
    </w:p>
    <w:p w14:paraId="730248E9" w14:textId="77777777" w:rsidR="002D21B3" w:rsidRPr="00516174" w:rsidRDefault="002D21B3" w:rsidP="003406E0"/>
    <w:p w14:paraId="42D5134D" w14:textId="1520CD55" w:rsidR="003406E0" w:rsidRPr="00516174" w:rsidRDefault="003406E0" w:rsidP="0071265D">
      <w:pPr>
        <w:numPr>
          <w:ilvl w:val="0"/>
          <w:numId w:val="17"/>
        </w:numPr>
        <w:spacing w:after="240"/>
      </w:pPr>
      <w:r w:rsidRPr="00516174">
        <w:rPr>
          <w:i/>
        </w:rPr>
        <w:t>Description</w:t>
      </w:r>
      <w:r w:rsidRPr="00516174">
        <w:t xml:space="preserve"> – a description of the model.</w:t>
      </w:r>
      <w:r w:rsidR="00A60A46">
        <w:t xml:space="preserve"> </w:t>
      </w:r>
      <w:r w:rsidRPr="00516174">
        <w:t>GeoTess does not process this information in any way; it simply stores it in the model and returns it on request.</w:t>
      </w:r>
      <w:r w:rsidR="00A60A46">
        <w:t xml:space="preserve"> </w:t>
      </w:r>
      <w:r w:rsidRPr="00516174">
        <w:t>Users can put whatever they want in here.</w:t>
      </w:r>
    </w:p>
    <w:p w14:paraId="035251DC" w14:textId="7D53DFBC" w:rsidR="003406E0" w:rsidRPr="00516174" w:rsidRDefault="003406E0" w:rsidP="0071265D">
      <w:pPr>
        <w:numPr>
          <w:ilvl w:val="0"/>
          <w:numId w:val="17"/>
        </w:numPr>
        <w:spacing w:after="240"/>
      </w:pPr>
      <w:r w:rsidRPr="00516174">
        <w:rPr>
          <w:i/>
        </w:rPr>
        <w:t>Layer names</w:t>
      </w:r>
      <w:r w:rsidRPr="00516174">
        <w:t xml:space="preserve"> – a list of the names of the layers that comprise the model, listed in order of increasing radius.</w:t>
      </w:r>
      <w:r w:rsidR="00A60A46">
        <w:t xml:space="preserve"> </w:t>
      </w:r>
      <w:r w:rsidRPr="00516174">
        <w:t>An example might be “core, mantle, crust”.</w:t>
      </w:r>
      <w:r w:rsidR="00A60A46">
        <w:t xml:space="preserve"> </w:t>
      </w:r>
    </w:p>
    <w:p w14:paraId="081B1315" w14:textId="45A1DB49" w:rsidR="003406E0" w:rsidRPr="00516174" w:rsidRDefault="003406E0" w:rsidP="0071265D">
      <w:pPr>
        <w:numPr>
          <w:ilvl w:val="0"/>
          <w:numId w:val="17"/>
        </w:numPr>
        <w:spacing w:after="240"/>
      </w:pPr>
      <w:r w:rsidRPr="00516174">
        <w:rPr>
          <w:i/>
        </w:rPr>
        <w:t>data type</w:t>
      </w:r>
      <w:r w:rsidRPr="00516174">
        <w:t xml:space="preserve"> – the type of the data stored in the model.</w:t>
      </w:r>
      <w:r w:rsidR="00A60A46">
        <w:t xml:space="preserve"> </w:t>
      </w:r>
      <w:r w:rsidRPr="00516174">
        <w:t>Options are double, float, long, int, short, or byte.</w:t>
      </w:r>
      <w:r w:rsidR="00A60A46">
        <w:t xml:space="preserve"> </w:t>
      </w:r>
      <w:r w:rsidRPr="00516174">
        <w:t>All the data stored in a model must be of the same type.</w:t>
      </w:r>
    </w:p>
    <w:p w14:paraId="11B7BBEA" w14:textId="07E12E3B" w:rsidR="003406E0" w:rsidRPr="00516174" w:rsidRDefault="003406E0" w:rsidP="0071265D">
      <w:pPr>
        <w:numPr>
          <w:ilvl w:val="0"/>
          <w:numId w:val="17"/>
        </w:numPr>
        <w:spacing w:after="240"/>
      </w:pPr>
      <w:r w:rsidRPr="00516174">
        <w:rPr>
          <w:i/>
        </w:rPr>
        <w:t>attribute names</w:t>
      </w:r>
      <w:r w:rsidRPr="00516174">
        <w:t xml:space="preserve"> – a list of the names of the data attributes stored in the model.</w:t>
      </w:r>
      <w:r w:rsidR="00A60A46">
        <w:t xml:space="preserve"> </w:t>
      </w:r>
      <w:r w:rsidRPr="00516174">
        <w:t>An example might be “pvelocity; svelocity; density”.</w:t>
      </w:r>
      <w:r w:rsidR="00A60A46">
        <w:t xml:space="preserve"> </w:t>
      </w:r>
      <w:r w:rsidRPr="00516174">
        <w:t>In the example, there would be a 3-element array of data values associated with each grid node in the model.</w:t>
      </w:r>
    </w:p>
    <w:p w14:paraId="50B0BBB7" w14:textId="655EBB05" w:rsidR="003406E0" w:rsidRPr="00516174" w:rsidRDefault="003406E0" w:rsidP="0071265D">
      <w:pPr>
        <w:numPr>
          <w:ilvl w:val="0"/>
          <w:numId w:val="17"/>
        </w:numPr>
        <w:spacing w:after="240"/>
      </w:pPr>
      <w:r w:rsidRPr="00516174">
        <w:rPr>
          <w:i/>
        </w:rPr>
        <w:t>attribute units</w:t>
      </w:r>
      <w:r w:rsidRPr="00516174">
        <w:t xml:space="preserve"> – a list of the units of each attribute.</w:t>
      </w:r>
      <w:r w:rsidR="00A60A46">
        <w:t xml:space="preserve"> </w:t>
      </w:r>
      <w:r w:rsidRPr="00516174">
        <w:t>If the attribute names were “pvelocity; svelocity; density”, then the attribute units might be “km/sec; km/sec; g/cc”.</w:t>
      </w:r>
      <w:r w:rsidR="00A60A46">
        <w:t xml:space="preserve"> </w:t>
      </w:r>
      <w:r w:rsidRPr="00516174">
        <w:t>If one of the attributes is a unitless quantity, the corresponding attribute unit would be blank, e.g., “km/sec; ; g/cc”. The number of units must equal the number of attribute names.</w:t>
      </w:r>
    </w:p>
    <w:p w14:paraId="271E4385" w14:textId="40F675C3" w:rsidR="003406E0" w:rsidRPr="00516174" w:rsidRDefault="003406E0" w:rsidP="0071265D">
      <w:pPr>
        <w:numPr>
          <w:ilvl w:val="0"/>
          <w:numId w:val="17"/>
        </w:numPr>
        <w:spacing w:after="240"/>
      </w:pPr>
      <w:r w:rsidRPr="00516174">
        <w:rPr>
          <w:i/>
        </w:rPr>
        <w:t>model-population software -</w:t>
      </w:r>
      <w:r w:rsidR="00A60A46">
        <w:rPr>
          <w:i/>
        </w:rPr>
        <w:t xml:space="preserve"> </w:t>
      </w:r>
      <w:r w:rsidRPr="00516174">
        <w:t>the name and version number of the application used to generate the model.</w:t>
      </w:r>
      <w:r w:rsidR="00A60A46">
        <w:t xml:space="preserve"> </w:t>
      </w:r>
      <w:r w:rsidRPr="00516174">
        <w:t>GeoTess does not process this information in any way; it simply stores it in the model and returns it on request.</w:t>
      </w:r>
    </w:p>
    <w:p w14:paraId="4F1113FE" w14:textId="77777777" w:rsidR="003406E0" w:rsidRPr="00516174" w:rsidRDefault="003406E0" w:rsidP="0071265D">
      <w:pPr>
        <w:numPr>
          <w:ilvl w:val="0"/>
          <w:numId w:val="17"/>
        </w:numPr>
        <w:spacing w:after="240"/>
      </w:pPr>
      <w:r w:rsidRPr="00516174">
        <w:rPr>
          <w:i/>
        </w:rPr>
        <w:lastRenderedPageBreak/>
        <w:t>model generation date</w:t>
      </w:r>
      <w:r w:rsidRPr="00516174">
        <w:t xml:space="preserve"> - GeoTess does not process this information in any way; it simply stores it in the model and returns it on request.</w:t>
      </w:r>
    </w:p>
    <w:p w14:paraId="5D38C679" w14:textId="5A4136F4" w:rsidR="003406E0" w:rsidRPr="00516174" w:rsidRDefault="003406E0" w:rsidP="0071265D">
      <w:pPr>
        <w:numPr>
          <w:ilvl w:val="0"/>
          <w:numId w:val="17"/>
        </w:numPr>
        <w:spacing w:after="240"/>
      </w:pPr>
      <w:r w:rsidRPr="00516174">
        <w:rPr>
          <w:i/>
        </w:rPr>
        <w:t>LayerTessIds</w:t>
      </w:r>
      <w:r w:rsidRPr="00516174">
        <w:t xml:space="preserve"> – a list of tessellation indexes, with one element for each layer of the model, establishing a map from layer index to a tessellation index.</w:t>
      </w:r>
      <w:r w:rsidR="00A60A46">
        <w:t xml:space="preserve"> </w:t>
      </w:r>
      <w:r w:rsidRPr="00516174">
        <w:t xml:space="preserve">Consider the model in </w:t>
      </w:r>
      <w:r w:rsidR="0046145C">
        <w:fldChar w:fldCharType="begin"/>
      </w:r>
      <w:r w:rsidR="0046145C">
        <w:instrText xml:space="preserve"> REF _Ref52962393 \h </w:instrText>
      </w:r>
      <w:r w:rsidR="0046145C">
        <w:fldChar w:fldCharType="separate"/>
      </w:r>
      <w:r w:rsidR="0097105C" w:rsidRPr="004234D4">
        <w:rPr>
          <w:bCs/>
        </w:rPr>
        <w:t xml:space="preserve">Figure </w:t>
      </w:r>
      <w:r w:rsidR="0097105C">
        <w:rPr>
          <w:bCs/>
          <w:noProof/>
        </w:rPr>
        <w:t>3</w:t>
      </w:r>
      <w:r w:rsidR="0097105C" w:rsidRPr="004234D4">
        <w:rPr>
          <w:bCs/>
        </w:rPr>
        <w:noBreakHyphen/>
      </w:r>
      <w:r w:rsidR="0097105C">
        <w:rPr>
          <w:bCs/>
          <w:noProof/>
        </w:rPr>
        <w:t>2</w:t>
      </w:r>
      <w:r w:rsidR="0046145C">
        <w:fldChar w:fldCharType="end"/>
      </w:r>
      <w:r w:rsidRPr="00516174">
        <w:t xml:space="preserve"> as an example.</w:t>
      </w:r>
      <w:r w:rsidR="00A60A46">
        <w:t xml:space="preserve"> </w:t>
      </w:r>
      <w:r w:rsidRPr="00516174">
        <w:t>Ignoring the crust, the model has 5 layers (inner core, outer core, lower mantle, transition zone and upper mantle).</w:t>
      </w:r>
      <w:r w:rsidR="00A60A46">
        <w:t xml:space="preserve"> </w:t>
      </w:r>
      <w:r w:rsidRPr="00516174">
        <w:t>The deeper layers have many fewer profiles than the shallower layers, imparting variable resolution in the radial dimension to the overall model.</w:t>
      </w:r>
      <w:r w:rsidR="00A60A46">
        <w:t xml:space="preserve"> </w:t>
      </w:r>
      <w:r w:rsidRPr="00516174">
        <w:t xml:space="preserve">To accomplish this, the GeoTessGrid manages 5 distinct multi-level tessellations, one for each layer. The </w:t>
      </w:r>
      <w:r w:rsidRPr="00516174">
        <w:rPr>
          <w:i/>
        </w:rPr>
        <w:t>LayerTessIds</w:t>
      </w:r>
      <w:r w:rsidRPr="00516174">
        <w:t xml:space="preserve"> in this case would be the 5-element array “</w:t>
      </w:r>
      <w:r w:rsidRPr="00516174">
        <w:rPr>
          <w:i/>
        </w:rPr>
        <w:t>0, 1, 2, 3, 4</w:t>
      </w:r>
      <w:r w:rsidRPr="00516174">
        <w:t>” specifying that the first layer is associated with the first multi-level tessellation, etc.</w:t>
      </w:r>
      <w:r w:rsidR="00A60A46">
        <w:t xml:space="preserve"> </w:t>
      </w:r>
      <w:r w:rsidRPr="00516174">
        <w:t xml:space="preserve">For a different model that consisted of 3 layers where all the layers could reference a single multi-level tessellation, </w:t>
      </w:r>
      <w:r w:rsidRPr="00516174">
        <w:rPr>
          <w:i/>
        </w:rPr>
        <w:t>LayerTessIds</w:t>
      </w:r>
      <w:r w:rsidRPr="00516174">
        <w:t xml:space="preserve"> should be specified as “</w:t>
      </w:r>
      <w:r w:rsidRPr="00516174">
        <w:rPr>
          <w:i/>
        </w:rPr>
        <w:t>0, 0, 0</w:t>
      </w:r>
      <w:r w:rsidRPr="00516174">
        <w:t>”.</w:t>
      </w:r>
    </w:p>
    <w:p w14:paraId="6622E992" w14:textId="4BFAB034" w:rsidR="003406E0" w:rsidRPr="004234D4" w:rsidRDefault="003406E0" w:rsidP="003406E0">
      <w:pPr>
        <w:pStyle w:val="Heading3"/>
        <w:rPr>
          <w:bCs/>
        </w:rPr>
      </w:pPr>
      <w:bookmarkStart w:id="42" w:name="_Toc49763530"/>
      <w:bookmarkStart w:id="43" w:name="_Toc135830102"/>
      <w:r w:rsidRPr="004234D4">
        <w:rPr>
          <w:bCs/>
        </w:rPr>
        <w:t>Step 2 – Construct a Model</w:t>
      </w:r>
      <w:bookmarkEnd w:id="42"/>
      <w:bookmarkEnd w:id="43"/>
    </w:p>
    <w:p w14:paraId="6467692B" w14:textId="21692F72" w:rsidR="003406E0" w:rsidRPr="00516174" w:rsidRDefault="003406E0" w:rsidP="003406E0">
      <w:r w:rsidRPr="00516174">
        <w:t xml:space="preserve">Construct a GeoTessModel object, specifying the GeoTessMetaData object instantiated in </w:t>
      </w:r>
      <w:r w:rsidR="00431A91">
        <w:t>S</w:t>
      </w:r>
      <w:r w:rsidRPr="00516174">
        <w:t>tep 1 and the name of a file containing a GeoTessGrid object.</w:t>
      </w:r>
      <w:r w:rsidR="00A60A46">
        <w:t xml:space="preserve"> </w:t>
      </w:r>
      <w:r w:rsidRPr="00516174">
        <w:t>Files containing standard GeoTessGrid objects are available on the GeoTess website or custom GeoTessGrids can be constructed using the GeoTessBuilder application described later in this document.</w:t>
      </w:r>
      <w:r w:rsidR="00A60A46">
        <w:t xml:space="preserve"> </w:t>
      </w:r>
      <w:r w:rsidRPr="00516174">
        <w:t>For this discussion, it is assumed that the desired GeoTessGrid exists in an accessible file.</w:t>
      </w:r>
    </w:p>
    <w:p w14:paraId="02F884C6" w14:textId="77777777" w:rsidR="00701CC9" w:rsidRPr="00516174" w:rsidRDefault="00701CC9" w:rsidP="003406E0"/>
    <w:p w14:paraId="6E3A7C5F" w14:textId="5B4DE016" w:rsidR="003406E0" w:rsidRPr="00516174" w:rsidRDefault="003406E0" w:rsidP="003406E0">
      <w:r w:rsidRPr="00516174">
        <w:t xml:space="preserve">After instantiating the GeoTessModel, the model will have instantiated a 2D array of Profile objects, which are all null, meaning that the model contains no </w:t>
      </w:r>
      <w:r w:rsidR="00E41B3E">
        <w:t>d</w:t>
      </w:r>
      <w:r w:rsidRPr="00516174">
        <w:t>ata.</w:t>
      </w:r>
    </w:p>
    <w:p w14:paraId="54C23BFA" w14:textId="7A54EFAE" w:rsidR="003406E0" w:rsidRPr="004234D4" w:rsidRDefault="003406E0" w:rsidP="003406E0">
      <w:pPr>
        <w:pStyle w:val="Heading3"/>
        <w:rPr>
          <w:bCs/>
        </w:rPr>
      </w:pPr>
      <w:bookmarkStart w:id="44" w:name="_Toc49763531"/>
      <w:bookmarkStart w:id="45" w:name="_Toc135830103"/>
      <w:r w:rsidRPr="004234D4">
        <w:rPr>
          <w:bCs/>
        </w:rPr>
        <w:t>Step 3 – Add Data</w:t>
      </w:r>
      <w:bookmarkEnd w:id="44"/>
      <w:bookmarkEnd w:id="45"/>
    </w:p>
    <w:p w14:paraId="3A83BC37" w14:textId="181A3269" w:rsidR="003406E0" w:rsidRPr="00516174" w:rsidRDefault="003406E0" w:rsidP="003406E0">
      <w:r w:rsidRPr="00516174">
        <w:t>Loop over every layer of the model.</w:t>
      </w:r>
      <w:r w:rsidR="00A60A46">
        <w:t xml:space="preserve"> </w:t>
      </w:r>
      <w:r w:rsidRPr="00516174">
        <w:t>For the current layer, request the set of connected vertices for that layer.</w:t>
      </w:r>
      <w:r w:rsidR="00A60A46">
        <w:t xml:space="preserve"> </w:t>
      </w:r>
      <w:r w:rsidRPr="00516174">
        <w:t xml:space="preserve">This is accomplished by calling the method </w:t>
      </w:r>
      <w:r w:rsidRPr="00516174">
        <w:rPr>
          <w:i/>
        </w:rPr>
        <w:t>model.getConnectedVertices(layer).</w:t>
      </w:r>
      <w:r w:rsidR="00A60A46">
        <w:t xml:space="preserve"> </w:t>
      </w:r>
    </w:p>
    <w:p w14:paraId="6AD84E03" w14:textId="414299D8" w:rsidR="003406E0" w:rsidRPr="00516174" w:rsidRDefault="003406E0" w:rsidP="003406E0">
      <w:r w:rsidRPr="00516174">
        <w:t>Loop over every vertex of the grid, including those in the set of connected vertices as well as those that are not.</w:t>
      </w:r>
      <w:r w:rsidR="00A60A46">
        <w:t xml:space="preserve"> </w:t>
      </w:r>
      <w:r w:rsidRPr="00516174">
        <w:t xml:space="preserve">The vertices are numbered from 0 to </w:t>
      </w:r>
      <w:r w:rsidRPr="00516174">
        <w:rPr>
          <w:i/>
        </w:rPr>
        <w:t>nVertices</w:t>
      </w:r>
      <w:r w:rsidRPr="00516174">
        <w:t>-1.</w:t>
      </w:r>
      <w:r w:rsidR="00A60A46">
        <w:t xml:space="preserve"> </w:t>
      </w:r>
      <w:r w:rsidRPr="00516174">
        <w:t>Functions are provided in GeoTessGrid to retrieve the geographic location of the vertex, either as a unit vector or as a latitude, longitude pair.</w:t>
      </w:r>
    </w:p>
    <w:p w14:paraId="16E589E0" w14:textId="77777777" w:rsidR="00701CC9" w:rsidRPr="00516174" w:rsidRDefault="00701CC9" w:rsidP="003406E0"/>
    <w:p w14:paraId="0735C699" w14:textId="753BBAF6" w:rsidR="003406E0" w:rsidRPr="00516174" w:rsidRDefault="003406E0" w:rsidP="003406E0">
      <w:r w:rsidRPr="00516174">
        <w:t>For the current layer and vertex, construct a Profile object. If the current vertex id is not</w:t>
      </w:r>
      <w:r w:rsidR="00EB4E17">
        <w:t xml:space="preserve"> a</w:t>
      </w:r>
      <w:r w:rsidRPr="00516174">
        <w:t xml:space="preserve"> member of the set of vertices connected together in the current layer, then construct a Profile of type ProfileEmpty. Otherwise, construct a Profile of one of the types defined below.</w:t>
      </w:r>
    </w:p>
    <w:p w14:paraId="56C43E94" w14:textId="77777777" w:rsidR="00E23A45" w:rsidRPr="00516174" w:rsidRDefault="00E23A45" w:rsidP="003406E0"/>
    <w:p w14:paraId="351098A6" w14:textId="55E75FD8" w:rsidR="003406E0" w:rsidRPr="00516174" w:rsidRDefault="003406E0" w:rsidP="003406E0">
      <w:r w:rsidRPr="00516174">
        <w:t>A Profile is basically a 1D array of nodes deployed along a radial line that spans a single layer at a single vertex.</w:t>
      </w:r>
      <w:r w:rsidR="00E23A45" w:rsidRPr="00516174">
        <w:t xml:space="preserve"> </w:t>
      </w:r>
      <w:r w:rsidRPr="00516174">
        <w:t xml:space="preserve">Referring to </w:t>
      </w:r>
      <w:r w:rsidR="0046145C">
        <w:fldChar w:fldCharType="begin"/>
      </w:r>
      <w:r w:rsidR="0046145C">
        <w:instrText xml:space="preserve"> REF _Ref52962393 \h </w:instrText>
      </w:r>
      <w:r w:rsidR="0046145C">
        <w:fldChar w:fldCharType="separate"/>
      </w:r>
      <w:r w:rsidR="0097105C" w:rsidRPr="004234D4">
        <w:rPr>
          <w:bCs/>
        </w:rPr>
        <w:t xml:space="preserve">Figure </w:t>
      </w:r>
      <w:r w:rsidR="0097105C">
        <w:rPr>
          <w:bCs/>
          <w:noProof/>
        </w:rPr>
        <w:t>3</w:t>
      </w:r>
      <w:r w:rsidR="0097105C" w:rsidRPr="004234D4">
        <w:rPr>
          <w:bCs/>
        </w:rPr>
        <w:noBreakHyphen/>
      </w:r>
      <w:r w:rsidR="0097105C">
        <w:rPr>
          <w:bCs/>
          <w:noProof/>
        </w:rPr>
        <w:t>2</w:t>
      </w:r>
      <w:r w:rsidR="0046145C">
        <w:fldChar w:fldCharType="end"/>
      </w:r>
      <w:r w:rsidRPr="00516174">
        <w:t>, each small black dot is a node.</w:t>
      </w:r>
      <w:r w:rsidR="00A60A46">
        <w:t xml:space="preserve"> </w:t>
      </w:r>
      <w:r w:rsidRPr="00516174">
        <w:t>Each array of black dots that spans a single layer is a Profile. A node is comprised of a radius and a Data object, which is a 1D array of data values, one data value for each attribute specified in the GeoTessMetaData definition.</w:t>
      </w:r>
    </w:p>
    <w:p w14:paraId="6EAB1A81" w14:textId="58DE7220" w:rsidR="00E23A45" w:rsidRPr="00516174" w:rsidRDefault="003406E0" w:rsidP="003406E0">
      <w:r w:rsidRPr="00516174">
        <w:t>To instantiate a Profile object, you supply an array of monotonically increasing radius values, and an array of Data objects.</w:t>
      </w:r>
      <w:r w:rsidR="00A60A46">
        <w:t xml:space="preserve"> </w:t>
      </w:r>
      <w:r w:rsidRPr="00516174">
        <w:t xml:space="preserve">Each Data object is itself an array of attribute values (e.g., pvelocity, svelocity, </w:t>
      </w:r>
      <w:r w:rsidR="00DF3D8D" w:rsidRPr="00516174">
        <w:t>etc.</w:t>
      </w:r>
      <w:r w:rsidRPr="00516174">
        <w:t>).</w:t>
      </w:r>
      <w:r w:rsidR="00A60A46">
        <w:t xml:space="preserve"> </w:t>
      </w:r>
      <w:r w:rsidRPr="00516174">
        <w:t xml:space="preserve">See the sample code for an example of how to do this. </w:t>
      </w:r>
    </w:p>
    <w:p w14:paraId="58BCF391" w14:textId="41A193AD" w:rsidR="003406E0" w:rsidRPr="00516174" w:rsidRDefault="003406E0" w:rsidP="003406E0">
      <w:r w:rsidRPr="00516174">
        <w:t xml:space="preserve"> </w:t>
      </w:r>
    </w:p>
    <w:p w14:paraId="63D8E4A7" w14:textId="44338E80" w:rsidR="003406E0" w:rsidRPr="00516174" w:rsidRDefault="003406E0" w:rsidP="003406E0">
      <w:r w:rsidRPr="00516174">
        <w:t>There are 5 types of Profile objects:</w:t>
      </w:r>
    </w:p>
    <w:p w14:paraId="08EEA40A" w14:textId="77777777" w:rsidR="00701CC9" w:rsidRPr="00516174" w:rsidRDefault="00701CC9" w:rsidP="003406E0"/>
    <w:p w14:paraId="12C8D8DA" w14:textId="68CD1169" w:rsidR="003406E0" w:rsidRPr="00516174" w:rsidRDefault="003406E0" w:rsidP="0071265D">
      <w:pPr>
        <w:numPr>
          <w:ilvl w:val="0"/>
          <w:numId w:val="18"/>
        </w:numPr>
        <w:spacing w:after="240"/>
      </w:pPr>
      <w:r w:rsidRPr="00516174">
        <w:lastRenderedPageBreak/>
        <w:t>N-Point profiles consist of two or more radii and an equal number of data arrays, with one data array associated with each radius.</w:t>
      </w:r>
      <w:r w:rsidR="00A60A46">
        <w:t xml:space="preserve"> </w:t>
      </w:r>
    </w:p>
    <w:p w14:paraId="3E33D22D" w14:textId="77777777" w:rsidR="003406E0" w:rsidRPr="00516174" w:rsidRDefault="003406E0" w:rsidP="0071265D">
      <w:pPr>
        <w:numPr>
          <w:ilvl w:val="0"/>
          <w:numId w:val="18"/>
        </w:numPr>
        <w:spacing w:after="240"/>
      </w:pPr>
      <w:r w:rsidRPr="00516174">
        <w:t>Constant value profiles consist of two radii and a single data array that defines the data values for the entire radial span of the profile.</w:t>
      </w:r>
    </w:p>
    <w:p w14:paraId="6512DDEA" w14:textId="1E21D68B" w:rsidR="003406E0" w:rsidRPr="00516174" w:rsidRDefault="003406E0" w:rsidP="0071265D">
      <w:pPr>
        <w:numPr>
          <w:ilvl w:val="0"/>
          <w:numId w:val="18"/>
        </w:numPr>
        <w:spacing w:after="240"/>
      </w:pPr>
      <w:r w:rsidRPr="00516174">
        <w:t>Thin profiles consist of a single radius and a single data array.</w:t>
      </w:r>
      <w:r w:rsidR="00A60A46">
        <w:t xml:space="preserve"> </w:t>
      </w:r>
      <w:r w:rsidRPr="00516174">
        <w:t>They have zero thickness, i.e., the radius of the bottom and top of the profile are equal.</w:t>
      </w:r>
    </w:p>
    <w:p w14:paraId="1FD8447C" w14:textId="77777777" w:rsidR="003406E0" w:rsidRPr="00516174" w:rsidRDefault="003406E0" w:rsidP="0071265D">
      <w:pPr>
        <w:numPr>
          <w:ilvl w:val="0"/>
          <w:numId w:val="18"/>
        </w:numPr>
        <w:spacing w:after="240"/>
      </w:pPr>
      <w:r w:rsidRPr="00516174">
        <w:t>Empty profiles consist of two radii but no data arrays.</w:t>
      </w:r>
    </w:p>
    <w:p w14:paraId="46C800CB" w14:textId="2FACAF72" w:rsidR="003406E0" w:rsidRPr="00516174" w:rsidRDefault="003406E0" w:rsidP="0071265D">
      <w:pPr>
        <w:numPr>
          <w:ilvl w:val="0"/>
          <w:numId w:val="18"/>
        </w:numPr>
        <w:spacing w:after="240"/>
      </w:pPr>
      <w:r w:rsidRPr="00516174">
        <w:t>Surface profiles consist of only a single data array.</w:t>
      </w:r>
      <w:r w:rsidR="00A60A46">
        <w:t xml:space="preserve"> </w:t>
      </w:r>
      <w:r w:rsidRPr="00516174">
        <w:t>They have no radius values. Together with Empty Surface profiles, these are used to support 2D models.</w:t>
      </w:r>
      <w:r w:rsidR="00A60A46">
        <w:t xml:space="preserve"> </w:t>
      </w:r>
      <w:r w:rsidRPr="00516174">
        <w:t>Surface profiles are incompatible with all other profile types.</w:t>
      </w:r>
      <w:r w:rsidR="00A60A46">
        <w:t xml:space="preserve"> </w:t>
      </w:r>
      <w:r w:rsidRPr="00516174">
        <w:t>If a model contains any surface profiles, it cannot contain any profiles of any other type.</w:t>
      </w:r>
    </w:p>
    <w:p w14:paraId="01D34AFC" w14:textId="6158BEE1" w:rsidR="003406E0" w:rsidRPr="00516174" w:rsidRDefault="003406E0" w:rsidP="0071265D">
      <w:pPr>
        <w:numPr>
          <w:ilvl w:val="0"/>
          <w:numId w:val="18"/>
        </w:numPr>
        <w:spacing w:after="240"/>
      </w:pPr>
      <w:r w:rsidRPr="00516174">
        <w:t>Empty Surface profiles consist of no radii and no data.</w:t>
      </w:r>
      <w:r w:rsidR="00A60A46">
        <w:t xml:space="preserve"> </w:t>
      </w:r>
      <w:r w:rsidRPr="00516174">
        <w:t>They are essentially place holders for null.</w:t>
      </w:r>
      <w:r w:rsidR="00A60A46">
        <w:t xml:space="preserve"> </w:t>
      </w:r>
      <w:r w:rsidRPr="00516174">
        <w:t>An Empty Surface profile object will return NaN in response to any request for information about radius or data information.</w:t>
      </w:r>
    </w:p>
    <w:p w14:paraId="21F053DB" w14:textId="77777777" w:rsidR="003406E0" w:rsidRPr="00516174" w:rsidRDefault="003406E0" w:rsidP="003406E0">
      <w:r w:rsidRPr="00516174">
        <w:t xml:space="preserve">After construction, a Profile, </w:t>
      </w:r>
      <w:r w:rsidRPr="00516174">
        <w:rPr>
          <w:i/>
        </w:rPr>
        <w:t>p</w:t>
      </w:r>
      <w:r w:rsidRPr="00516174">
        <w:t xml:space="preserve">, is added to the model by calling </w:t>
      </w:r>
      <w:r w:rsidRPr="00516174">
        <w:rPr>
          <w:i/>
        </w:rPr>
        <w:t>model.setProfile(i, j, p)</w:t>
      </w:r>
      <w:r w:rsidRPr="00516174">
        <w:t xml:space="preserve">, where </w:t>
      </w:r>
      <w:r w:rsidRPr="00516174">
        <w:rPr>
          <w:i/>
        </w:rPr>
        <w:t>i</w:t>
      </w:r>
      <w:r w:rsidRPr="00516174">
        <w:t xml:space="preserve"> is the index of a vertex, </w:t>
      </w:r>
      <w:r w:rsidRPr="00516174">
        <w:rPr>
          <w:i/>
        </w:rPr>
        <w:t>j</w:t>
      </w:r>
      <w:r w:rsidRPr="00516174">
        <w:t xml:space="preserve"> is the index of a layer, and </w:t>
      </w:r>
      <w:r w:rsidRPr="00516174">
        <w:rPr>
          <w:i/>
        </w:rPr>
        <w:t>p</w:t>
      </w:r>
      <w:r w:rsidRPr="00516174">
        <w:t xml:space="preserve"> is the just-constructed Profile.</w:t>
      </w:r>
    </w:p>
    <w:p w14:paraId="1BCDB5C8" w14:textId="77777777" w:rsidR="003406E0" w:rsidRPr="00516174" w:rsidRDefault="003406E0" w:rsidP="003406E0">
      <w:r w:rsidRPr="00516174">
        <w:t>After Profiles have been specified for all layers of all vertices of the model, the model is complete and ready for use.</w:t>
      </w:r>
    </w:p>
    <w:p w14:paraId="3DC36D22" w14:textId="595C3717" w:rsidR="003406E0" w:rsidRPr="004234D4" w:rsidRDefault="003406E0" w:rsidP="003406E0">
      <w:pPr>
        <w:pStyle w:val="Heading2"/>
        <w:rPr>
          <w:bCs/>
        </w:rPr>
      </w:pPr>
      <w:bookmarkStart w:id="46" w:name="_Toc49763532"/>
      <w:bookmarkStart w:id="47" w:name="_Toc135830104"/>
      <w:r w:rsidRPr="004234D4">
        <w:rPr>
          <w:bCs/>
        </w:rPr>
        <w:t>Model I/O</w:t>
      </w:r>
      <w:bookmarkEnd w:id="46"/>
      <w:bookmarkEnd w:id="47"/>
    </w:p>
    <w:p w14:paraId="0D3E8307" w14:textId="258B36CE" w:rsidR="003406E0" w:rsidRPr="00516174" w:rsidRDefault="003406E0" w:rsidP="003406E0">
      <w:r w:rsidRPr="00516174">
        <w:t xml:space="preserve">GeoTessModels and GeoTessGrids can be written to and read from files, either in </w:t>
      </w:r>
      <w:r w:rsidR="006B295C">
        <w:t>ASCII</w:t>
      </w:r>
      <w:r w:rsidRPr="00516174">
        <w:t xml:space="preserve"> or binary format.</w:t>
      </w:r>
      <w:r w:rsidR="00A60A46">
        <w:t xml:space="preserve"> </w:t>
      </w:r>
      <w:r w:rsidRPr="00516174">
        <w:t>Complete format definitions are supplied in</w:t>
      </w:r>
      <w:r w:rsidR="00EB4E17">
        <w:t xml:space="preserve"> </w:t>
      </w:r>
      <w:r w:rsidR="00EB4E17">
        <w:fldChar w:fldCharType="begin"/>
      </w:r>
      <w:r w:rsidR="00EB4E17">
        <w:instrText xml:space="preserve"> REF _Ref136934950 \n \h </w:instrText>
      </w:r>
      <w:r w:rsidR="00EB4E17">
        <w:fldChar w:fldCharType="separate"/>
      </w:r>
      <w:r w:rsidR="00EB4E17">
        <w:t>Appendix D</w:t>
      </w:r>
      <w:r w:rsidR="00EB4E17">
        <w:fldChar w:fldCharType="end"/>
      </w:r>
      <w:r w:rsidRPr="00516174">
        <w:t>.</w:t>
      </w:r>
      <w:r w:rsidR="00A60A46">
        <w:t xml:space="preserve"> </w:t>
      </w:r>
    </w:p>
    <w:p w14:paraId="474E3742" w14:textId="77777777" w:rsidR="00CA68CD" w:rsidRPr="00516174" w:rsidRDefault="00CA68CD" w:rsidP="003406E0"/>
    <w:p w14:paraId="32355692" w14:textId="75D22957" w:rsidR="003406E0" w:rsidRDefault="003406E0" w:rsidP="003406E0">
      <w:r w:rsidRPr="00516174">
        <w:t xml:space="preserve">The simplest way to save a model to a file is to call the </w:t>
      </w:r>
      <w:r w:rsidRPr="00516174">
        <w:rPr>
          <w:i/>
        </w:rPr>
        <w:t>model.writeModel(string filename)</w:t>
      </w:r>
      <w:r w:rsidRPr="00516174">
        <w:t xml:space="preserve"> method.</w:t>
      </w:r>
      <w:r w:rsidR="00A60A46">
        <w:t xml:space="preserve"> </w:t>
      </w:r>
      <w:r w:rsidRPr="00516174">
        <w:t>If the file name has the extension ‘</w:t>
      </w:r>
      <w:r w:rsidR="006B295C">
        <w:t>ASCII</w:t>
      </w:r>
      <w:r w:rsidRPr="00516174">
        <w:t xml:space="preserve">’, then the file is written in </w:t>
      </w:r>
      <w:r w:rsidR="006B295C">
        <w:t>ASCII</w:t>
      </w:r>
      <w:r w:rsidRPr="00516174">
        <w:t xml:space="preserve"> format.</w:t>
      </w:r>
      <w:r w:rsidR="00A60A46">
        <w:t xml:space="preserve"> </w:t>
      </w:r>
      <w:r w:rsidRPr="00516174">
        <w:t>Otherwise it is saved in binary format.</w:t>
      </w:r>
      <w:r w:rsidR="00A60A46">
        <w:t xml:space="preserve"> </w:t>
      </w:r>
      <w:r w:rsidRPr="00516174">
        <w:t>The model data and the grid are written to the same file.</w:t>
      </w:r>
      <w:r w:rsidR="00A60A46">
        <w:t xml:space="preserve"> </w:t>
      </w:r>
      <w:r w:rsidRPr="00516174">
        <w:t>Similarly, to load a model from a file, construct a new model by calling one of the model constructors that does not take the ‘relativeGridPath’ argument.</w:t>
      </w:r>
      <w:r w:rsidR="00A60A46">
        <w:t xml:space="preserve"> </w:t>
      </w:r>
      <w:r w:rsidRPr="00516174">
        <w:t xml:space="preserve">This </w:t>
      </w:r>
      <w:r w:rsidR="00BF723A">
        <w:t xml:space="preserve">action </w:t>
      </w:r>
      <w:r w:rsidRPr="00516174">
        <w:t>assumes that the data and grid are contained in the same file.</w:t>
      </w:r>
    </w:p>
    <w:p w14:paraId="72BCDFCF" w14:textId="77777777" w:rsidR="00BF723A" w:rsidRPr="00516174" w:rsidRDefault="00BF723A" w:rsidP="003406E0"/>
    <w:p w14:paraId="4346ED44" w14:textId="414CD6DD" w:rsidR="003406E0" w:rsidRPr="00516174" w:rsidRDefault="003406E0" w:rsidP="003406E0">
      <w:r w:rsidRPr="00516174">
        <w:t>The model grid and the model data can either be stored together in the same file or they can be stored in separate files.</w:t>
      </w:r>
      <w:r w:rsidR="00A60A46">
        <w:t xml:space="preserve"> </w:t>
      </w:r>
      <w:r w:rsidRPr="00516174">
        <w:t>In many applications, a model will consist of a single dataset and a single grid, in which case it will make the most sense to store the data and grid together in the same file.</w:t>
      </w:r>
      <w:r w:rsidR="00A60A46">
        <w:t xml:space="preserve"> </w:t>
      </w:r>
      <w:r w:rsidRPr="00516174">
        <w:t>In other applications there might be numerous datasets that are all stored on the same grid.</w:t>
      </w:r>
      <w:r w:rsidR="00A60A46">
        <w:t xml:space="preserve"> </w:t>
      </w:r>
      <w:r w:rsidRPr="00516174">
        <w:t>For example, the data may consist of pre-computed travel time predictions for a single station-phase to every point on the Earth discretized onto the vertices of a grid.</w:t>
      </w:r>
      <w:r w:rsidR="00A60A46">
        <w:t xml:space="preserve"> </w:t>
      </w:r>
      <w:r w:rsidRPr="00516174">
        <w:t>There may be separate datasets for each station in a large network of stations, all of which use the same grid of source positions.</w:t>
      </w:r>
      <w:r w:rsidR="00A60A46">
        <w:t xml:space="preserve"> </w:t>
      </w:r>
      <w:r w:rsidRPr="00516174">
        <w:t xml:space="preserve">If the application needs to be able to load only a subset of the datasets at any one time, it would be most efficient for the grid to be stored separately from the data so the grid could be loaded once and serve the needs of any dataset that might be loaded. </w:t>
      </w:r>
    </w:p>
    <w:p w14:paraId="48D8E770" w14:textId="77777777" w:rsidR="00701CC9" w:rsidRPr="00516174" w:rsidRDefault="00701CC9" w:rsidP="003406E0"/>
    <w:p w14:paraId="13091575" w14:textId="543BDE15" w:rsidR="003406E0" w:rsidRPr="00516174" w:rsidRDefault="003406E0" w:rsidP="003406E0">
      <w:r w:rsidRPr="00516174">
        <w:lastRenderedPageBreak/>
        <w:t>GeoTess supports the ability to store the grid and data in separate files.</w:t>
      </w:r>
      <w:r w:rsidR="00A60A46">
        <w:t xml:space="preserve"> </w:t>
      </w:r>
      <w:r w:rsidRPr="00516174">
        <w:t>To accomplish this, every grid has stored within it a unique string that identifies that grid.</w:t>
      </w:r>
      <w:r w:rsidR="00A60A46">
        <w:t xml:space="preserve"> </w:t>
      </w:r>
      <w:r w:rsidRPr="00516174">
        <w:t>Typically, this is an MD5 hash of the contents of the grid (node positions, connectivity, etc.).</w:t>
      </w:r>
      <w:r w:rsidR="00A60A46">
        <w:t xml:space="preserve"> </w:t>
      </w:r>
      <w:r w:rsidRPr="00516174">
        <w:t>When a model is stored without its grid, it stores two pieces of information: the name of the file containing the grid and the grid’s unique gridID.</w:t>
      </w:r>
      <w:r w:rsidR="00A60A46">
        <w:t xml:space="preserve"> </w:t>
      </w:r>
    </w:p>
    <w:p w14:paraId="048063A9" w14:textId="77777777" w:rsidR="00701CC9" w:rsidRPr="00516174" w:rsidRDefault="00701CC9" w:rsidP="003406E0"/>
    <w:p w14:paraId="5E88F57B" w14:textId="296DA6C3" w:rsidR="003406E0" w:rsidRPr="00516174" w:rsidRDefault="003406E0" w:rsidP="003406E0">
      <w:r w:rsidRPr="00516174">
        <w:t>When an application wants to write a model to file, it supplies two parameters: the name of the file to receive the model and the name of the file to receive the grid.</w:t>
      </w:r>
      <w:r w:rsidR="00A60A46">
        <w:t xml:space="preserve"> </w:t>
      </w:r>
      <w:r w:rsidRPr="00516174">
        <w:t>If the supplied grid file name is the single character ‘*’, then the grid is stored in the same file as the model, right after the model data.</w:t>
      </w:r>
      <w:r w:rsidR="00A60A46">
        <w:t xml:space="preserve"> </w:t>
      </w:r>
      <w:r w:rsidRPr="00516174">
        <w:t>If a separate file name is specified for the grid, then the model metadata and model data are written to the model file along with the name of the grid file and the gridID.</w:t>
      </w:r>
      <w:r w:rsidR="00A60A46">
        <w:t xml:space="preserve"> </w:t>
      </w:r>
      <w:r w:rsidRPr="00516174">
        <w:t>The grid file name stored in the model file does not include any directory information; just the name of the file.</w:t>
      </w:r>
      <w:r w:rsidR="00A60A46">
        <w:t xml:space="preserve"> </w:t>
      </w:r>
    </w:p>
    <w:p w14:paraId="7D763433" w14:textId="77777777" w:rsidR="00DC3EC6" w:rsidRDefault="00DC3EC6" w:rsidP="003406E0"/>
    <w:p w14:paraId="473E5091" w14:textId="0C0A3D04" w:rsidR="003406E0" w:rsidRPr="00516174" w:rsidRDefault="003406E0" w:rsidP="003406E0">
      <w:r w:rsidRPr="00516174">
        <w:t>When an application wishes to read a model from file, it supplies two pieces of information: the name of the model file and the relative path from the directory where the model is stored to the directory that is to be searched for the associated grid file.</w:t>
      </w:r>
      <w:r w:rsidR="00A60A46">
        <w:t xml:space="preserve"> </w:t>
      </w:r>
      <w:r w:rsidRPr="00516174">
        <w:t>If the model file contains the grid, then the supplied grid directory name is ignored.</w:t>
      </w:r>
      <w:r w:rsidR="00A60A46">
        <w:t xml:space="preserve"> </w:t>
      </w:r>
      <w:r w:rsidRPr="00516174">
        <w:t>If the model file does not contain the grid, then the full path to the grid file is constructed from the name of the directory where the model is stored, the relative path to the grid directory supplied by the application, and the grid file name stored in the model file.</w:t>
      </w:r>
      <w:r w:rsidR="00A60A46">
        <w:t xml:space="preserve"> </w:t>
      </w:r>
      <w:r w:rsidRPr="00516174">
        <w:t>After the grid is loaded from the separate file, the gridID in the grid file and the gridID in the model file are compared and if they are not the same and exception is thrown.</w:t>
      </w:r>
    </w:p>
    <w:p w14:paraId="3CA59F32" w14:textId="7FD37840" w:rsidR="003406E0" w:rsidRPr="004234D4" w:rsidRDefault="003406E0" w:rsidP="003406E0">
      <w:pPr>
        <w:pStyle w:val="Heading2"/>
        <w:rPr>
          <w:bCs/>
        </w:rPr>
      </w:pPr>
      <w:bookmarkStart w:id="48" w:name="_Toc49763533"/>
      <w:bookmarkStart w:id="49" w:name="_Toc135830105"/>
      <w:r w:rsidRPr="004234D4">
        <w:rPr>
          <w:bCs/>
        </w:rPr>
        <w:t xml:space="preserve">Model </w:t>
      </w:r>
      <w:r w:rsidR="00317B87">
        <w:rPr>
          <w:bCs/>
        </w:rPr>
        <w:t>I</w:t>
      </w:r>
      <w:r w:rsidRPr="004234D4">
        <w:rPr>
          <w:bCs/>
        </w:rPr>
        <w:t>nterrogation</w:t>
      </w:r>
      <w:bookmarkEnd w:id="48"/>
      <w:bookmarkEnd w:id="49"/>
    </w:p>
    <w:p w14:paraId="38D916CF" w14:textId="35121F6E" w:rsidR="003406E0" w:rsidRDefault="003406E0" w:rsidP="003406E0">
      <w:r w:rsidRPr="00516174">
        <w:t>Once a GeoTessModel has been loaded into memory, applications will need to access information in the model.</w:t>
      </w:r>
      <w:r w:rsidR="00A60A46">
        <w:t xml:space="preserve"> </w:t>
      </w:r>
      <w:r w:rsidRPr="00516174">
        <w:t>This section gives a general overview of the types of model interrogation that can be accomplished.</w:t>
      </w:r>
      <w:r w:rsidR="00A60A46">
        <w:t xml:space="preserve"> </w:t>
      </w:r>
      <w:r w:rsidRPr="00516174">
        <w:t>For a complete definition of all available functionality please consult the online documentation</w:t>
      </w:r>
      <w:r w:rsidR="00317B87">
        <w:t xml:space="preserve"> (</w:t>
      </w:r>
      <w:hyperlink r:id="rId50" w:history="1">
        <w:r w:rsidR="00317B87" w:rsidRPr="00074651">
          <w:rPr>
            <w:rStyle w:val="Hyperlink"/>
          </w:rPr>
          <w:t>Java</w:t>
        </w:r>
      </w:hyperlink>
      <w:r w:rsidR="00317B87">
        <w:t xml:space="preserve">, </w:t>
      </w:r>
      <w:hyperlink r:id="rId51" w:history="1">
        <w:r w:rsidR="00317B87" w:rsidRPr="000E00DE">
          <w:rPr>
            <w:rStyle w:val="Hyperlink"/>
          </w:rPr>
          <w:t>C++</w:t>
        </w:r>
      </w:hyperlink>
      <w:r w:rsidR="00317B87">
        <w:t>)</w:t>
      </w:r>
      <w:r w:rsidRPr="00516174">
        <w:t>.</w:t>
      </w:r>
      <w:r w:rsidR="00A60A46">
        <w:t xml:space="preserve"> </w:t>
      </w:r>
      <w:r w:rsidR="00312B25">
        <w:t>E</w:t>
      </w:r>
      <w:r w:rsidRPr="00516174">
        <w:t>xamples of the most common model interrogation functions</w:t>
      </w:r>
      <w:r w:rsidR="00312B25">
        <w:t xml:space="preserve"> are provided in both languages in the examples folders described in Section </w:t>
      </w:r>
      <w:r w:rsidR="00312B25">
        <w:fldChar w:fldCharType="begin"/>
      </w:r>
      <w:r w:rsidR="00312B25">
        <w:instrText xml:space="preserve"> REF _Ref136934735 \r \h </w:instrText>
      </w:r>
      <w:r w:rsidR="00312B25">
        <w:fldChar w:fldCharType="separate"/>
      </w:r>
      <w:r w:rsidR="00312B25">
        <w:t>4</w:t>
      </w:r>
      <w:r w:rsidR="00312B25">
        <w:fldChar w:fldCharType="end"/>
      </w:r>
      <w:r w:rsidR="00E35706">
        <w:t>, specifically in the co</w:t>
      </w:r>
      <w:r w:rsidR="007C345C">
        <w:t>de</w:t>
      </w:r>
      <w:r w:rsidR="00E35706">
        <w:t xml:space="preserve"> TestCrust20.</w:t>
      </w:r>
    </w:p>
    <w:p w14:paraId="31671D0A" w14:textId="77777777" w:rsidR="000E00DE" w:rsidRPr="00516174" w:rsidRDefault="000E00DE" w:rsidP="003406E0"/>
    <w:p w14:paraId="7B4CCE46" w14:textId="134C810D" w:rsidR="003406E0" w:rsidRPr="00516174" w:rsidRDefault="003406E0" w:rsidP="003406E0">
      <w:r w:rsidRPr="00516174">
        <w:t xml:space="preserve">Model interrogations functions fall into </w:t>
      </w:r>
      <w:r w:rsidR="007C345C">
        <w:t>three</w:t>
      </w:r>
      <w:r w:rsidRPr="00516174">
        <w:t xml:space="preserve"> general categories: information about the grid, the values of data attributes stored at grid nodes, and interpolation of data attribute values at off-node locations.</w:t>
      </w:r>
      <w:r w:rsidR="00DB72AC">
        <w:t xml:space="preserve"> These three attributes are described in the following sections.</w:t>
      </w:r>
    </w:p>
    <w:p w14:paraId="4C9253C8" w14:textId="35210E64" w:rsidR="003406E0" w:rsidRPr="004234D4" w:rsidRDefault="003406E0" w:rsidP="003406E0">
      <w:pPr>
        <w:pStyle w:val="Heading3"/>
        <w:rPr>
          <w:bCs/>
        </w:rPr>
      </w:pPr>
      <w:bookmarkStart w:id="50" w:name="_Toc49763534"/>
      <w:bookmarkStart w:id="51" w:name="_Toc135830106"/>
      <w:r w:rsidRPr="004234D4">
        <w:rPr>
          <w:bCs/>
        </w:rPr>
        <w:t>Grid Information</w:t>
      </w:r>
      <w:bookmarkEnd w:id="50"/>
      <w:bookmarkEnd w:id="51"/>
    </w:p>
    <w:p w14:paraId="24A4FF57" w14:textId="70906026" w:rsidR="003406E0" w:rsidRPr="00516174" w:rsidRDefault="003406E0" w:rsidP="003406E0">
      <w:r w:rsidRPr="00516174">
        <w:t>GeoTessGrid manages the geometry and topology of a model but has no information about any data attached to the grid.</w:t>
      </w:r>
      <w:r w:rsidR="00A60A46">
        <w:t xml:space="preserve"> </w:t>
      </w:r>
      <w:r w:rsidRPr="00516174">
        <w:t xml:space="preserve">It has some 45 functions that start with </w:t>
      </w:r>
      <w:r w:rsidRPr="00516174">
        <w:rPr>
          <w:i/>
        </w:rPr>
        <w:t>‘get…’</w:t>
      </w:r>
      <w:r w:rsidRPr="00516174">
        <w:t xml:space="preserve"> to retrieve information about the vertices, triangles, tessellation levels and multi-level tessellations that comprise the grid.</w:t>
      </w:r>
      <w:r w:rsidR="00A60A46">
        <w:t xml:space="preserve"> </w:t>
      </w:r>
      <w:r w:rsidRPr="00516174">
        <w:t xml:space="preserve">The html </w:t>
      </w:r>
      <w:r w:rsidR="00DB72AC" w:rsidRPr="00516174">
        <w:t>documentation</w:t>
      </w:r>
      <w:r w:rsidR="00DB72AC">
        <w:t xml:space="preserve"> (</w:t>
      </w:r>
      <w:hyperlink r:id="rId52" w:history="1">
        <w:r w:rsidR="00DB72AC" w:rsidRPr="00074651">
          <w:rPr>
            <w:rStyle w:val="Hyperlink"/>
          </w:rPr>
          <w:t>Java</w:t>
        </w:r>
      </w:hyperlink>
      <w:r w:rsidR="00DB72AC">
        <w:t xml:space="preserve">, </w:t>
      </w:r>
      <w:hyperlink r:id="rId53" w:history="1">
        <w:r w:rsidR="00DB72AC" w:rsidRPr="000E00DE">
          <w:rPr>
            <w:rStyle w:val="Hyperlink"/>
          </w:rPr>
          <w:t>C++</w:t>
        </w:r>
      </w:hyperlink>
      <w:r w:rsidR="00DB72AC">
        <w:t>)</w:t>
      </w:r>
      <w:r w:rsidRPr="00516174">
        <w:t xml:space="preserve"> is the best source of information about these functions.</w:t>
      </w:r>
      <w:r w:rsidR="00A60A46">
        <w:t xml:space="preserve"> </w:t>
      </w:r>
    </w:p>
    <w:p w14:paraId="7C8035BC" w14:textId="77777777" w:rsidR="00DB72AC" w:rsidRDefault="00DB72AC" w:rsidP="003406E0"/>
    <w:p w14:paraId="68E484B8" w14:textId="4D62C0C9" w:rsidR="003406E0" w:rsidRPr="00516174" w:rsidRDefault="003406E0" w:rsidP="003406E0">
      <w:r w:rsidRPr="00516174">
        <w:t xml:space="preserve">The most fundamental query made on a GeoTessGrid object is the </w:t>
      </w:r>
      <w:r w:rsidRPr="00516174">
        <w:rPr>
          <w:i/>
        </w:rPr>
        <w:t>getVertex(i)</w:t>
      </w:r>
      <w:r w:rsidRPr="00516174">
        <w:t xml:space="preserve"> method, which returns the unit vector which defines the location of the </w:t>
      </w:r>
      <w:r w:rsidRPr="00516174">
        <w:rPr>
          <w:i/>
        </w:rPr>
        <w:t>ith</w:t>
      </w:r>
      <w:r w:rsidRPr="00516174">
        <w:t xml:space="preserve"> vertex in the grid. GeoTes</w:t>
      </w:r>
      <w:r w:rsidR="00EF2A14">
        <w:t>s</w:t>
      </w:r>
      <w:r w:rsidRPr="00516174">
        <w:t xml:space="preserve"> provides the capability to convert back and forth between a unit vector and geographic latitude and longitude.</w:t>
      </w:r>
    </w:p>
    <w:p w14:paraId="21C47810" w14:textId="16F22031" w:rsidR="003406E0" w:rsidRPr="004234D4" w:rsidRDefault="003406E0" w:rsidP="003406E0">
      <w:pPr>
        <w:pStyle w:val="Heading3"/>
        <w:rPr>
          <w:bCs/>
        </w:rPr>
      </w:pPr>
      <w:bookmarkStart w:id="52" w:name="_Toc49763535"/>
      <w:bookmarkStart w:id="53" w:name="_Toc135830107"/>
      <w:r w:rsidRPr="004234D4">
        <w:rPr>
          <w:bCs/>
        </w:rPr>
        <w:lastRenderedPageBreak/>
        <w:t>Accessing Data Stored in the Model</w:t>
      </w:r>
      <w:bookmarkEnd w:id="52"/>
      <w:bookmarkEnd w:id="53"/>
    </w:p>
    <w:p w14:paraId="093EC2E6" w14:textId="608AC6F2" w:rsidR="003406E0" w:rsidRDefault="003406E0" w:rsidP="003406E0">
      <w:r w:rsidRPr="00516174">
        <w:t>General information about a model can be retrieved from the GeoTessMetaData object accessible from the model.</w:t>
      </w:r>
      <w:r w:rsidR="00A60A46">
        <w:t xml:space="preserve"> </w:t>
      </w:r>
      <w:r w:rsidRPr="00516174">
        <w:t>Information that is available includes:</w:t>
      </w:r>
    </w:p>
    <w:p w14:paraId="21D065CB" w14:textId="77777777" w:rsidR="00EF2A14" w:rsidRPr="00516174" w:rsidRDefault="00EF2A14" w:rsidP="003406E0"/>
    <w:p w14:paraId="47C7B72A" w14:textId="77777777" w:rsidR="003406E0" w:rsidRPr="00516174" w:rsidRDefault="003406E0" w:rsidP="0071265D">
      <w:pPr>
        <w:numPr>
          <w:ilvl w:val="0"/>
          <w:numId w:val="20"/>
        </w:numPr>
        <w:spacing w:after="120"/>
      </w:pPr>
      <w:r w:rsidRPr="00516174">
        <w:t>The model description</w:t>
      </w:r>
    </w:p>
    <w:p w14:paraId="53CA9648" w14:textId="46FF0948" w:rsidR="003406E0" w:rsidRPr="00516174" w:rsidRDefault="003406E0" w:rsidP="0071265D">
      <w:pPr>
        <w:numPr>
          <w:ilvl w:val="0"/>
          <w:numId w:val="20"/>
        </w:numPr>
        <w:spacing w:after="120"/>
      </w:pPr>
      <w:r w:rsidRPr="00516174">
        <w:t xml:space="preserve">The names, </w:t>
      </w:r>
      <w:r w:rsidR="00D024D0" w:rsidRPr="00516174">
        <w:t>units,</w:t>
      </w:r>
      <w:r w:rsidRPr="00516174">
        <w:t xml:space="preserve"> and indexes of the attributes</w:t>
      </w:r>
    </w:p>
    <w:p w14:paraId="1DF421B3" w14:textId="77777777" w:rsidR="003406E0" w:rsidRPr="00516174" w:rsidRDefault="003406E0" w:rsidP="0071265D">
      <w:pPr>
        <w:numPr>
          <w:ilvl w:val="0"/>
          <w:numId w:val="20"/>
        </w:numPr>
        <w:spacing w:after="120"/>
      </w:pPr>
      <w:r w:rsidRPr="00516174">
        <w:t>The type of the data (double, float, long, int, short or byte)</w:t>
      </w:r>
    </w:p>
    <w:p w14:paraId="39BD85D4" w14:textId="77777777" w:rsidR="003406E0" w:rsidRPr="00516174" w:rsidRDefault="003406E0" w:rsidP="0071265D">
      <w:pPr>
        <w:numPr>
          <w:ilvl w:val="0"/>
          <w:numId w:val="20"/>
        </w:numPr>
        <w:spacing w:after="120"/>
      </w:pPr>
      <w:r w:rsidRPr="00516174">
        <w:t>The names and indexes of the layers</w:t>
      </w:r>
    </w:p>
    <w:p w14:paraId="36C3D987" w14:textId="5781ED5E" w:rsidR="003406E0" w:rsidRPr="00516174" w:rsidRDefault="003406E0" w:rsidP="0071265D">
      <w:pPr>
        <w:numPr>
          <w:ilvl w:val="0"/>
          <w:numId w:val="20"/>
        </w:numPr>
        <w:spacing w:after="120"/>
      </w:pPr>
      <w:r w:rsidRPr="00516174">
        <w:t>The names of the files from which the model and grid were loaded</w:t>
      </w:r>
      <w:r w:rsidR="00EF2A14">
        <w:t xml:space="preserve"> </w:t>
      </w:r>
      <w:r w:rsidRPr="00516174">
        <w:t>and the amount of time required to load the model and grid.</w:t>
      </w:r>
    </w:p>
    <w:p w14:paraId="127CDCC6" w14:textId="77777777" w:rsidR="003406E0" w:rsidRPr="00516174" w:rsidRDefault="003406E0" w:rsidP="0071265D">
      <w:pPr>
        <w:numPr>
          <w:ilvl w:val="0"/>
          <w:numId w:val="20"/>
        </w:numPr>
        <w:spacing w:after="120"/>
      </w:pPr>
      <w:r w:rsidRPr="00516174">
        <w:t>The name and version number of the software that generated the model and the date that the model was generated.</w:t>
      </w:r>
    </w:p>
    <w:p w14:paraId="5B2E4B67" w14:textId="5BCAB5C2" w:rsidR="003406E0" w:rsidRDefault="003406E0" w:rsidP="0071265D">
      <w:pPr>
        <w:numPr>
          <w:ilvl w:val="0"/>
          <w:numId w:val="20"/>
        </w:numPr>
        <w:spacing w:after="120"/>
      </w:pPr>
      <w:r w:rsidRPr="00516174">
        <w:t>The map between layer and tessellation indexes.</w:t>
      </w:r>
    </w:p>
    <w:p w14:paraId="0AABCAFE" w14:textId="77777777" w:rsidR="004234D4" w:rsidRPr="00516174" w:rsidRDefault="004234D4" w:rsidP="00114D4F">
      <w:pPr>
        <w:spacing w:after="120"/>
      </w:pPr>
    </w:p>
    <w:p w14:paraId="1A0FA675" w14:textId="110468C7" w:rsidR="003406E0" w:rsidRPr="00516174" w:rsidRDefault="003406E0" w:rsidP="003406E0">
      <w:r w:rsidRPr="00516174">
        <w:t>GeoTessMetaData will allow most of this information to be modified also.</w:t>
      </w:r>
    </w:p>
    <w:p w14:paraId="7134672B" w14:textId="77777777" w:rsidR="00CD42C4" w:rsidRPr="00516174" w:rsidRDefault="00CD42C4" w:rsidP="003406E0"/>
    <w:p w14:paraId="65718987" w14:textId="4A2BCB16" w:rsidR="003406E0" w:rsidRPr="00516174" w:rsidRDefault="003406E0" w:rsidP="003406E0">
      <w:r w:rsidRPr="00516174">
        <w:t>Actual data values stored on grid nodes can be retrieved/modified in one of two ways.</w:t>
      </w:r>
      <w:r w:rsidR="00A60A46">
        <w:t xml:space="preserve"> </w:t>
      </w:r>
      <w:r w:rsidRPr="00516174">
        <w:t>The first is to make the request through the model’s PointMap (</w:t>
      </w:r>
      <w:r w:rsidRPr="00516174">
        <w:rPr>
          <w:i/>
        </w:rPr>
        <w:t>model.getPointMap().getValue(ptIndex, aIndex);</w:t>
      </w:r>
      <w:r w:rsidRPr="00516174">
        <w:t xml:space="preserve"> and </w:t>
      </w:r>
      <w:r w:rsidRPr="00516174">
        <w:rPr>
          <w:i/>
        </w:rPr>
        <w:t>model.getPointMap().setValue(ptIndex, aIndex, newValue);</w:t>
      </w:r>
      <w:r w:rsidR="00A60A46">
        <w:t xml:space="preserve"> </w:t>
      </w:r>
      <w:r w:rsidRPr="00516174">
        <w:t xml:space="preserve">where </w:t>
      </w:r>
      <w:r w:rsidRPr="00516174">
        <w:rPr>
          <w:i/>
        </w:rPr>
        <w:t>ptIndex</w:t>
      </w:r>
      <w:r w:rsidRPr="00516174">
        <w:t xml:space="preserve"> is the index of one of the points in the model and </w:t>
      </w:r>
      <w:r w:rsidRPr="00516174">
        <w:rPr>
          <w:i/>
        </w:rPr>
        <w:t>aIndex</w:t>
      </w:r>
      <w:r w:rsidRPr="00516174">
        <w:t xml:space="preserve"> is the index of the attribute).</w:t>
      </w:r>
      <w:r w:rsidR="00A60A46">
        <w:t xml:space="preserve"> </w:t>
      </w:r>
      <w:r w:rsidRPr="00516174">
        <w:t>The second is to retrieve data through the model’s array of Profiles (</w:t>
      </w:r>
      <w:r w:rsidRPr="00516174">
        <w:rPr>
          <w:i/>
        </w:rPr>
        <w:t>model.getProfile[i][j].getValue(k, aIndex);</w:t>
      </w:r>
      <w:r w:rsidRPr="00516174">
        <w:t xml:space="preserve"> where </w:t>
      </w:r>
      <w:r w:rsidRPr="00516174">
        <w:rPr>
          <w:i/>
        </w:rPr>
        <w:t>i</w:t>
      </w:r>
      <w:r w:rsidRPr="00516174">
        <w:t xml:space="preserve"> is the index of a vertex, </w:t>
      </w:r>
      <w:r w:rsidRPr="00516174">
        <w:rPr>
          <w:i/>
        </w:rPr>
        <w:t>j</w:t>
      </w:r>
      <w:r w:rsidRPr="00516174">
        <w:t xml:space="preserve"> is the index of a layer, </w:t>
      </w:r>
      <w:r w:rsidRPr="00516174">
        <w:rPr>
          <w:i/>
        </w:rPr>
        <w:t>k</w:t>
      </w:r>
      <w:r w:rsidRPr="00516174">
        <w:t xml:space="preserve"> is the index of a node</w:t>
      </w:r>
      <w:r w:rsidR="00C43333">
        <w:t>,</w:t>
      </w:r>
      <w:r w:rsidRPr="00516174">
        <w:t xml:space="preserve"> and </w:t>
      </w:r>
      <w:r w:rsidRPr="00516174">
        <w:rPr>
          <w:i/>
        </w:rPr>
        <w:t>aIndex</w:t>
      </w:r>
      <w:r w:rsidRPr="00516174">
        <w:t xml:space="preserve"> is the index of the attribute). To modify values using Profiles, it is necessary to create a new Data object with the new value(s) and replace the existing Data object in the Profile by calling </w:t>
      </w:r>
      <w:r w:rsidRPr="00516174">
        <w:rPr>
          <w:i/>
        </w:rPr>
        <w:t>profile.setData(index, data)</w:t>
      </w:r>
      <w:r w:rsidRPr="00516174">
        <w:t>. The radii of the nodes can similarly be accessed/modified through the model’s PointMap or through its array of Profiles.</w:t>
      </w:r>
    </w:p>
    <w:p w14:paraId="4FB5F4A1" w14:textId="2B09438B" w:rsidR="003406E0" w:rsidRPr="004234D4" w:rsidRDefault="003406E0" w:rsidP="003406E0">
      <w:pPr>
        <w:pStyle w:val="Heading3"/>
        <w:rPr>
          <w:bCs/>
        </w:rPr>
      </w:pPr>
      <w:bookmarkStart w:id="54" w:name="_Toc49763536"/>
      <w:bookmarkStart w:id="55" w:name="_Toc135830108"/>
      <w:r w:rsidRPr="004234D4">
        <w:rPr>
          <w:bCs/>
        </w:rPr>
        <w:t>Interpolating Attribute Values at Arbitrary Locations</w:t>
      </w:r>
      <w:bookmarkEnd w:id="54"/>
      <w:bookmarkEnd w:id="55"/>
    </w:p>
    <w:p w14:paraId="28505193" w14:textId="53145C28" w:rsidR="00701CC9" w:rsidRPr="00516174" w:rsidRDefault="003406E0" w:rsidP="003406E0">
      <w:r w:rsidRPr="00516174">
        <w:t>GeoTessPosition objects manage the interpolation of attribute values at off-grid locations.</w:t>
      </w:r>
      <w:r w:rsidR="00A60A46">
        <w:t xml:space="preserve"> </w:t>
      </w:r>
      <w:r w:rsidRPr="00516174">
        <w:t xml:space="preserve">Applications obtain a GeoTessPosition object by calling either </w:t>
      </w:r>
      <w:r w:rsidRPr="00516174">
        <w:rPr>
          <w:i/>
        </w:rPr>
        <w:t>model.getGeoTessPosition()</w:t>
      </w:r>
      <w:r w:rsidRPr="00516174">
        <w:t xml:space="preserve"> or </w:t>
      </w:r>
      <w:r w:rsidRPr="00516174">
        <w:rPr>
          <w:i/>
        </w:rPr>
        <w:t>GeoTessPosition.getGeoTessPosition()</w:t>
      </w:r>
      <w:r w:rsidRPr="00516174">
        <w:t>.</w:t>
      </w:r>
      <w:r w:rsidR="00A60A46">
        <w:t xml:space="preserve"> </w:t>
      </w:r>
      <w:r w:rsidRPr="00516174">
        <w:t>These accessors take optional parameters that specify the type of interpolation that the GeoTessPosition object should perform.</w:t>
      </w:r>
      <w:r w:rsidR="00A60A46">
        <w:t xml:space="preserve"> </w:t>
      </w:r>
      <w:r w:rsidRPr="00516174">
        <w:t>Options are linear or natural neighbor interpolation in the geographic dimensions and linear interpolation in the radial dimension.</w:t>
      </w:r>
    </w:p>
    <w:p w14:paraId="1276B69B" w14:textId="177B617A" w:rsidR="003406E0" w:rsidRPr="00516174" w:rsidRDefault="00A60A46" w:rsidP="003406E0">
      <w:r>
        <w:t xml:space="preserve"> </w:t>
      </w:r>
    </w:p>
    <w:p w14:paraId="6F482449" w14:textId="0163A938" w:rsidR="003406E0" w:rsidRPr="00516174" w:rsidRDefault="003406E0" w:rsidP="003406E0">
      <w:r w:rsidRPr="00516174">
        <w:t xml:space="preserve">Once a GeoTessPosition object has been instantiated, users call one of the 4 </w:t>
      </w:r>
      <w:r w:rsidRPr="00516174">
        <w:rPr>
          <w:i/>
        </w:rPr>
        <w:t>set()</w:t>
      </w:r>
      <w:r w:rsidRPr="00516174">
        <w:t xml:space="preserve"> methods to specify the point in model space where the interpolation is to be performed.</w:t>
      </w:r>
      <w:r w:rsidR="00A60A46">
        <w:t xml:space="preserve"> </w:t>
      </w:r>
      <w:r w:rsidRPr="00516174">
        <w:t xml:space="preserve">All 4 </w:t>
      </w:r>
      <w:r w:rsidRPr="00516174">
        <w:rPr>
          <w:i/>
        </w:rPr>
        <w:t>set()</w:t>
      </w:r>
      <w:r w:rsidRPr="00516174">
        <w:t xml:space="preserve"> methods take a 3D position in space, either as a latitude, longitude, depth or as a unit vector and radius.</w:t>
      </w:r>
      <w:r w:rsidR="00A60A46">
        <w:t xml:space="preserve"> </w:t>
      </w:r>
      <w:r w:rsidRPr="00516174">
        <w:t xml:space="preserve">Two of the </w:t>
      </w:r>
      <w:r w:rsidRPr="00516174">
        <w:rPr>
          <w:i/>
        </w:rPr>
        <w:t>set()</w:t>
      </w:r>
      <w:r w:rsidRPr="00516174">
        <w:t xml:space="preserve"> methods take a layer id in addition to the spatial position.</w:t>
      </w:r>
      <w:r w:rsidR="00A60A46">
        <w:t xml:space="preserve"> </w:t>
      </w:r>
      <w:r w:rsidRPr="00516174">
        <w:t xml:space="preserve">If the layer id is not supplied then the </w:t>
      </w:r>
      <w:r w:rsidRPr="00516174">
        <w:rPr>
          <w:i/>
        </w:rPr>
        <w:t>set()</w:t>
      </w:r>
      <w:r w:rsidRPr="00516174">
        <w:t xml:space="preserve"> method will determine which layer the supplied position is in and store that layer id.</w:t>
      </w:r>
      <w:r w:rsidR="00A60A46">
        <w:t xml:space="preserve"> </w:t>
      </w:r>
      <w:r w:rsidRPr="00516174">
        <w:t xml:space="preserve">If the layer id is supplied in the </w:t>
      </w:r>
      <w:r w:rsidRPr="00516174">
        <w:rPr>
          <w:i/>
        </w:rPr>
        <w:t>set()</w:t>
      </w:r>
      <w:r w:rsidRPr="00516174">
        <w:t xml:space="preserve"> method, then the GeoTessPosition object will use that layer id, regardless of which layer the supplied position is in.</w:t>
      </w:r>
      <w:r w:rsidR="00A60A46">
        <w:t xml:space="preserve"> </w:t>
      </w:r>
      <w:r w:rsidRPr="00516174">
        <w:t>It is important to note that the supplied position does not need to be located in the layer that corresponds to the layered stored by the GeoTessPosition object.</w:t>
      </w:r>
      <w:r w:rsidR="00A60A46">
        <w:t xml:space="preserve"> </w:t>
      </w:r>
    </w:p>
    <w:p w14:paraId="3DA4E567" w14:textId="29641F6B" w:rsidR="003406E0" w:rsidRPr="00516174" w:rsidRDefault="003406E0" w:rsidP="003406E0">
      <w:r w:rsidRPr="00516174">
        <w:lastRenderedPageBreak/>
        <w:t xml:space="preserve">After one of the </w:t>
      </w:r>
      <w:r w:rsidRPr="00516174">
        <w:rPr>
          <w:i/>
        </w:rPr>
        <w:t>set()</w:t>
      </w:r>
      <w:r w:rsidRPr="00516174">
        <w:t xml:space="preserve"> methods has been called, a request can be made to interpolate an attribute value by calling </w:t>
      </w:r>
      <w:r w:rsidRPr="00516174">
        <w:rPr>
          <w:i/>
        </w:rPr>
        <w:t>getValue(atttributeIndex)</w:t>
      </w:r>
      <w:r w:rsidRPr="00516174">
        <w:t>.</w:t>
      </w:r>
      <w:r w:rsidR="00A60A46">
        <w:t xml:space="preserve"> </w:t>
      </w:r>
      <w:r w:rsidRPr="00516174">
        <w:t>If the current position is located within the boundaries of the current layer stored by the GeoTessPosition object, then the interpolated attribute value is returned.</w:t>
      </w:r>
      <w:r w:rsidR="00A60A46">
        <w:t xml:space="preserve"> </w:t>
      </w:r>
      <w:r w:rsidRPr="00516174">
        <w:t xml:space="preserve">If the current position is not within the current layer stored by the GeoTessPosition object, the behavior is controlled by the parameter </w:t>
      </w:r>
      <w:r w:rsidRPr="00516174">
        <w:rPr>
          <w:i/>
        </w:rPr>
        <w:t>radiusOutOfRangeAllowed.</w:t>
      </w:r>
      <w:r w:rsidR="00A60A46">
        <w:t xml:space="preserve"> </w:t>
      </w:r>
      <w:r w:rsidRPr="00516174">
        <w:t xml:space="preserve">If the parameter is true (the default) then the interpolated value at the top or bottom of the layer is computed and returned. If </w:t>
      </w:r>
      <w:r w:rsidRPr="00516174">
        <w:rPr>
          <w:i/>
        </w:rPr>
        <w:t>radiusOutOfRangeAllowed</w:t>
      </w:r>
      <w:r w:rsidRPr="00516174">
        <w:t xml:space="preserve"> is false, </w:t>
      </w:r>
      <w:r w:rsidRPr="00516174">
        <w:rPr>
          <w:i/>
        </w:rPr>
        <w:t>getValue()</w:t>
      </w:r>
      <w:r w:rsidRPr="00516174">
        <w:t xml:space="preserve"> will return NaN.</w:t>
      </w:r>
      <w:r w:rsidR="00A60A46">
        <w:t xml:space="preserve"> </w:t>
      </w:r>
      <w:r w:rsidRPr="00516174">
        <w:t xml:space="preserve">A getter and a setter are provided to retrieve or modify the value of </w:t>
      </w:r>
      <w:r w:rsidRPr="00516174">
        <w:rPr>
          <w:i/>
        </w:rPr>
        <w:t>radiusOutOfRangeAllowed</w:t>
      </w:r>
      <w:r w:rsidRPr="00516174">
        <w:t xml:space="preserve">. </w:t>
      </w:r>
    </w:p>
    <w:p w14:paraId="270B0988" w14:textId="77777777" w:rsidR="00DD28BB" w:rsidRPr="00516174" w:rsidRDefault="00DD28BB" w:rsidP="003406E0"/>
    <w:p w14:paraId="7A017502" w14:textId="01161E12" w:rsidR="003406E0" w:rsidRPr="00516174" w:rsidRDefault="003406E0" w:rsidP="003406E0">
      <w:r w:rsidRPr="00516174">
        <w:t>It is also possible to change only the radius/depth of the current interpolation position, without changing the geographic position.</w:t>
      </w:r>
      <w:r w:rsidR="00A60A46">
        <w:t xml:space="preserve"> </w:t>
      </w:r>
      <w:r w:rsidRPr="00516174">
        <w:t xml:space="preserve">See methods </w:t>
      </w:r>
      <w:r w:rsidRPr="00516174">
        <w:rPr>
          <w:i/>
        </w:rPr>
        <w:t>setDepth()</w:t>
      </w:r>
      <w:r w:rsidRPr="00516174">
        <w:t xml:space="preserve"> and </w:t>
      </w:r>
      <w:r w:rsidRPr="00516174">
        <w:rPr>
          <w:i/>
        </w:rPr>
        <w:t>setRadius()</w:t>
      </w:r>
      <w:r w:rsidRPr="00516174">
        <w:t>.</w:t>
      </w:r>
    </w:p>
    <w:p w14:paraId="24F2D0B4" w14:textId="4ACB55ED" w:rsidR="003406E0" w:rsidRDefault="003406E0" w:rsidP="003406E0">
      <w:r w:rsidRPr="00516174">
        <w:t>A GeoTessPosit</w:t>
      </w:r>
      <w:r w:rsidR="00C43333">
        <w:t>i</w:t>
      </w:r>
      <w:r w:rsidRPr="00516174">
        <w:t>on object can return many other values of interest relative to the position most recently set, including the radii/depths of the top and bottom of the current or any other layer, the radial and geographic interpolation coefficients for the current position, the index of the triangle in which the current position is located, and more.</w:t>
      </w:r>
      <w:r w:rsidR="00A60A46">
        <w:t xml:space="preserve"> </w:t>
      </w:r>
      <w:r w:rsidRPr="00516174">
        <w:t xml:space="preserve">See the </w:t>
      </w:r>
      <w:r w:rsidR="00C43333">
        <w:t>html</w:t>
      </w:r>
      <w:r w:rsidRPr="00516174">
        <w:t xml:space="preserve"> documentation</w:t>
      </w:r>
      <w:r w:rsidR="00C43333">
        <w:t xml:space="preserve"> (</w:t>
      </w:r>
      <w:hyperlink r:id="rId54" w:history="1">
        <w:r w:rsidR="00C43333" w:rsidRPr="00074651">
          <w:rPr>
            <w:rStyle w:val="Hyperlink"/>
          </w:rPr>
          <w:t>Java</w:t>
        </w:r>
      </w:hyperlink>
      <w:r w:rsidR="00C43333">
        <w:t xml:space="preserve">, </w:t>
      </w:r>
      <w:hyperlink r:id="rId55" w:history="1">
        <w:r w:rsidR="00C43333" w:rsidRPr="000E00DE">
          <w:rPr>
            <w:rStyle w:val="Hyperlink"/>
          </w:rPr>
          <w:t>C++</w:t>
        </w:r>
      </w:hyperlink>
      <w:r w:rsidR="00C43333">
        <w:t>)</w:t>
      </w:r>
      <w:r w:rsidRPr="00516174">
        <w:t xml:space="preserve"> for more information about these methods.</w:t>
      </w:r>
    </w:p>
    <w:p w14:paraId="3A5D8912" w14:textId="77777777" w:rsidR="00D64524" w:rsidRDefault="00D64524" w:rsidP="003406E0"/>
    <w:p w14:paraId="0BBD67FF" w14:textId="08CAFFE1" w:rsidR="00D64524" w:rsidRPr="004234D4" w:rsidRDefault="00D64524" w:rsidP="00D64524">
      <w:pPr>
        <w:pStyle w:val="Heading2"/>
      </w:pPr>
      <w:bookmarkStart w:id="56" w:name="_Toc135830097"/>
      <w:r>
        <w:t xml:space="preserve">Using </w:t>
      </w:r>
      <w:r w:rsidRPr="004234D4">
        <w:t xml:space="preserve">Great </w:t>
      </w:r>
      <w:r>
        <w:t>C</w:t>
      </w:r>
      <w:r w:rsidRPr="004234D4">
        <w:t>ircles</w:t>
      </w:r>
      <w:bookmarkEnd w:id="56"/>
    </w:p>
    <w:p w14:paraId="7C4B4EF7" w14:textId="75576487" w:rsidR="00D64524" w:rsidRPr="00516174" w:rsidRDefault="00302F1B" w:rsidP="00D64524">
      <w:r>
        <w:t xml:space="preserve">Finally, as great circles are often used in GeoTess, they will be described in detail here. </w:t>
      </w:r>
      <w:r w:rsidR="00D64524" w:rsidRPr="00516174">
        <w:t>The GreatCircle class manages the information about a great circle path that extends from one point to another point, both of which are located on the surface of a unit sphere.</w:t>
      </w:r>
      <w:r w:rsidR="00D64524">
        <w:t xml:space="preserve"> </w:t>
      </w:r>
      <w:r w:rsidR="00D64524" w:rsidRPr="00516174">
        <w:t xml:space="preserve">It supports great circles where the distance from the </w:t>
      </w:r>
      <w:r w:rsidR="00D64524" w:rsidRPr="00516174">
        <w:rPr>
          <w:i/>
        </w:rPr>
        <w:t>firstPoint</w:t>
      </w:r>
      <w:r w:rsidR="00D64524" w:rsidRPr="00516174">
        <w:t xml:space="preserve"> to the </w:t>
      </w:r>
      <w:r w:rsidR="00D64524" w:rsidRPr="00516174">
        <w:rPr>
          <w:i/>
        </w:rPr>
        <w:t>lastPoint</w:t>
      </w:r>
      <w:r w:rsidR="00D64524" w:rsidRPr="00516174">
        <w:t xml:space="preserve"> are 0 to 2*PI radians apart, inclusive.</w:t>
      </w:r>
      <w:r w:rsidR="00D64524">
        <w:t xml:space="preserve"> </w:t>
      </w:r>
      <w:r w:rsidR="00D64524" w:rsidRPr="00516174">
        <w:t xml:space="preserve">Either </w:t>
      </w:r>
      <w:r w:rsidR="00D64524">
        <w:t xml:space="preserve">one </w:t>
      </w:r>
      <w:r w:rsidR="00D64524" w:rsidRPr="00516174">
        <w:t xml:space="preserve">or both points may coincide with one of the poles of the Earth. </w:t>
      </w:r>
    </w:p>
    <w:p w14:paraId="702155CF" w14:textId="77777777" w:rsidR="00D64524" w:rsidRDefault="00D64524" w:rsidP="00D64524"/>
    <w:p w14:paraId="49E5DE9C" w14:textId="77777777" w:rsidR="00D64524" w:rsidRPr="00516174" w:rsidRDefault="00D64524" w:rsidP="00D64524">
      <w:r w:rsidRPr="00516174">
        <w:t>There is a method to retrieve a point that is located on the great circle at some specified distance from the first point of the great circle.</w:t>
      </w:r>
    </w:p>
    <w:p w14:paraId="1299DC9E" w14:textId="77777777" w:rsidR="00D64524" w:rsidRPr="00516174" w:rsidRDefault="00D64524" w:rsidP="00D64524"/>
    <w:p w14:paraId="33B159FD" w14:textId="77777777" w:rsidR="00D64524" w:rsidRPr="00516174" w:rsidRDefault="00D64524" w:rsidP="00D64524">
      <w:r w:rsidRPr="00516174">
        <w:t xml:space="preserve">The method </w:t>
      </w:r>
      <w:r w:rsidRPr="00516174">
        <w:rPr>
          <w:i/>
        </w:rPr>
        <w:t>getIntersection(other, inRange)</w:t>
      </w:r>
      <w:r w:rsidRPr="00516174">
        <w:t xml:space="preserve"> will return a point that is located at the intersection of two great circles.</w:t>
      </w:r>
      <w:r>
        <w:t xml:space="preserve"> </w:t>
      </w:r>
      <w:r w:rsidRPr="00516174">
        <w:t>In general, two great circles intersect at two points, and this method returns the one that is encountered first as one moves away from the first point of the first GreatCircle.</w:t>
      </w:r>
      <w:r>
        <w:t xml:space="preserve"> </w:t>
      </w:r>
      <w:r w:rsidRPr="00516174">
        <w:t xml:space="preserve">If the Boolean argument </w:t>
      </w:r>
      <w:r w:rsidRPr="00516174">
        <w:rPr>
          <w:i/>
        </w:rPr>
        <w:t>inRange</w:t>
      </w:r>
      <w:r w:rsidRPr="00516174">
        <w:t xml:space="preserve"> is true, then the method will only return a point if the point falls within the range of both great circles. In other words, the point of intersection must reside in between the first and last point of both great circles.</w:t>
      </w:r>
      <w:r>
        <w:t xml:space="preserve"> </w:t>
      </w:r>
      <w:r w:rsidRPr="00516174">
        <w:t xml:space="preserve">If </w:t>
      </w:r>
      <w:r w:rsidRPr="00516174">
        <w:rPr>
          <w:i/>
        </w:rPr>
        <w:t>inRange</w:t>
      </w:r>
      <w:r w:rsidRPr="00516174">
        <w:t xml:space="preserve"> is false, then that constraint is not applied.</w:t>
      </w:r>
    </w:p>
    <w:p w14:paraId="35D6086A" w14:textId="77777777" w:rsidR="00D64524" w:rsidRPr="00516174" w:rsidRDefault="00D64524" w:rsidP="00D64524">
      <w:r w:rsidRPr="00516174">
        <w:t>GreatCircle can transform the coordinates of an input point so that it resides in the plane of the great circle. This is useful for extracting slices from a 3D model for plotting purposes.</w:t>
      </w:r>
    </w:p>
    <w:p w14:paraId="6F0DAB9D" w14:textId="77777777" w:rsidR="00D64524" w:rsidRPr="00516174" w:rsidRDefault="00D64524" w:rsidP="00D64524">
      <w:r w:rsidRPr="00516174">
        <w:t>The z-coordinate of the transformed point will point out of the plane of the great circle toward the observer. The y-coordinate of the transformed point will be equal to the normalized vector sum of the first and last point of the great circle and the x-coordinate will be y cross z.</w:t>
      </w:r>
    </w:p>
    <w:p w14:paraId="7A7D8F75" w14:textId="77777777" w:rsidR="00D64524" w:rsidRPr="00516174" w:rsidRDefault="00D64524" w:rsidP="00D64524"/>
    <w:p w14:paraId="3DF56B39" w14:textId="77777777" w:rsidR="00D64524" w:rsidRPr="00516174" w:rsidRDefault="00D64524" w:rsidP="00D64524">
      <w:r w:rsidRPr="00516174">
        <w:t>The key to successfully defining a great circle path is successfully determining the unit vector that is normal to the plane of the great circle (</w:t>
      </w:r>
      <w:r w:rsidRPr="00516174">
        <w:rPr>
          <w:i/>
        </w:rPr>
        <w:t xml:space="preserve">firstPoint </w:t>
      </w:r>
      <w:r w:rsidRPr="00516174">
        <w:t>cross</w:t>
      </w:r>
      <w:r w:rsidRPr="00516174">
        <w:rPr>
          <w:i/>
        </w:rPr>
        <w:t xml:space="preserve"> lastPoint</w:t>
      </w:r>
      <w:r w:rsidRPr="00516174">
        <w:t>, normalized to unit length).</w:t>
      </w:r>
      <w:r>
        <w:t xml:space="preserve"> </w:t>
      </w:r>
      <w:r w:rsidRPr="00516174">
        <w:t xml:space="preserve">For great circles where the distance from </w:t>
      </w:r>
      <w:r w:rsidRPr="00516174">
        <w:rPr>
          <w:i/>
        </w:rPr>
        <w:t>firstPoint</w:t>
      </w:r>
      <w:r w:rsidRPr="00516174">
        <w:t xml:space="preserve"> to </w:t>
      </w:r>
      <w:r w:rsidRPr="00516174">
        <w:rPr>
          <w:i/>
        </w:rPr>
        <w:t>lastPoint</w:t>
      </w:r>
      <w:r w:rsidRPr="00516174">
        <w:t xml:space="preserve"> is more than zero and less than </w:t>
      </w:r>
      <w:r w:rsidRPr="00516174">
        <w:rPr>
          <w:i/>
        </w:rPr>
        <w:t>PI</w:t>
      </w:r>
      <w:r w:rsidRPr="00516174">
        <w:t xml:space="preserve"> radians, this is straightforward.</w:t>
      </w:r>
      <w:r>
        <w:t xml:space="preserve"> </w:t>
      </w:r>
      <w:r w:rsidRPr="00516174">
        <w:t>But for great circles longer than PI radians, great circles of exactly zero, PI or 2*PI radians length, or great circles where the first point resides on one of the poles, complications arise.</w:t>
      </w:r>
    </w:p>
    <w:p w14:paraId="0B1F3CF5" w14:textId="77777777" w:rsidR="00D64524" w:rsidRPr="00516174" w:rsidRDefault="00D64524" w:rsidP="00D64524">
      <w:r w:rsidRPr="00516174">
        <w:t>To determine the normal to the great circle, three constructors are provided (besides the default constructor that does nothing).</w:t>
      </w:r>
      <w:r>
        <w:t xml:space="preserve"> </w:t>
      </w:r>
    </w:p>
    <w:p w14:paraId="48722EE9" w14:textId="77777777" w:rsidR="00D64524" w:rsidRPr="00516174" w:rsidRDefault="00D64524" w:rsidP="00D64524"/>
    <w:p w14:paraId="5F7E8B6A" w14:textId="4604CF0A" w:rsidR="00D64524" w:rsidRPr="00516174" w:rsidRDefault="00D64524" w:rsidP="00D64524">
      <w:r w:rsidRPr="00516174">
        <w:t>The first constructor is the most general.</w:t>
      </w:r>
      <w:r>
        <w:t xml:space="preserve"> </w:t>
      </w:r>
      <w:r w:rsidRPr="00516174">
        <w:t xml:space="preserve">It takes four arguments: </w:t>
      </w:r>
      <w:r w:rsidRPr="00516174">
        <w:rPr>
          <w:i/>
        </w:rPr>
        <w:t>firstPoint</w:t>
      </w:r>
      <w:r w:rsidRPr="00516174">
        <w:t xml:space="preserve"> (unit vector), </w:t>
      </w:r>
      <w:r w:rsidRPr="00516174">
        <w:rPr>
          <w:i/>
        </w:rPr>
        <w:t>intermediatePoint</w:t>
      </w:r>
      <w:r w:rsidRPr="00516174">
        <w:t xml:space="preserve"> (unit vector), </w:t>
      </w:r>
      <w:r w:rsidRPr="00516174">
        <w:rPr>
          <w:i/>
        </w:rPr>
        <w:t>lastPoint</w:t>
      </w:r>
      <w:r w:rsidRPr="00516174">
        <w:t xml:space="preserve"> (unit vector) and </w:t>
      </w:r>
      <w:r w:rsidRPr="00516174">
        <w:rPr>
          <w:i/>
        </w:rPr>
        <w:t>shortestPath</w:t>
      </w:r>
      <w:r w:rsidRPr="00516174">
        <w:t xml:space="preserve"> (boolean).</w:t>
      </w:r>
      <w:r>
        <w:t xml:space="preserve"> </w:t>
      </w:r>
      <w:r w:rsidRPr="00516174">
        <w:t xml:space="preserve">The </w:t>
      </w:r>
      <w:r w:rsidRPr="00516174">
        <w:rPr>
          <w:i/>
        </w:rPr>
        <w:t>normal</w:t>
      </w:r>
      <w:r w:rsidRPr="00516174">
        <w:t xml:space="preserve"> is computed as </w:t>
      </w:r>
      <w:r w:rsidRPr="00516174">
        <w:rPr>
          <w:i/>
        </w:rPr>
        <w:t>firstPoint</w:t>
      </w:r>
      <w:r w:rsidRPr="00516174">
        <w:t xml:space="preserve"> cross </w:t>
      </w:r>
      <w:r w:rsidRPr="00516174">
        <w:rPr>
          <w:i/>
        </w:rPr>
        <w:t>lastPoint</w:t>
      </w:r>
      <w:r w:rsidRPr="00516174">
        <w:t xml:space="preserve"> normalized to unit length.</w:t>
      </w:r>
      <w:r>
        <w:t xml:space="preserve"> </w:t>
      </w:r>
      <w:r w:rsidRPr="00516174">
        <w:t xml:space="preserve">If the distance from </w:t>
      </w:r>
      <w:r w:rsidRPr="00516174">
        <w:rPr>
          <w:i/>
        </w:rPr>
        <w:t>firstPoint</w:t>
      </w:r>
      <w:r w:rsidRPr="00516174">
        <w:t xml:space="preserve"> to </w:t>
      </w:r>
      <w:r w:rsidRPr="00516174">
        <w:rPr>
          <w:i/>
        </w:rPr>
        <w:t>lastPoint</w:t>
      </w:r>
      <w:r w:rsidRPr="00516174">
        <w:t xml:space="preserve"> is greater than zero and less than </w:t>
      </w:r>
      <w:r w:rsidRPr="00516174">
        <w:rPr>
          <w:i/>
        </w:rPr>
        <w:t>PI</w:t>
      </w:r>
      <w:r w:rsidRPr="00516174">
        <w:t xml:space="preserve"> radians, then the resulting normal will have finite length and will have been successfully computed.</w:t>
      </w:r>
      <w:r>
        <w:t xml:space="preserve"> </w:t>
      </w:r>
      <w:r w:rsidRPr="00516174">
        <w:t xml:space="preserve">If, however, the distance from </w:t>
      </w:r>
      <w:r w:rsidRPr="00516174">
        <w:rPr>
          <w:i/>
        </w:rPr>
        <w:t>firstPoint</w:t>
      </w:r>
      <w:r w:rsidRPr="00516174">
        <w:t xml:space="preserve"> to </w:t>
      </w:r>
      <w:r w:rsidRPr="00516174">
        <w:rPr>
          <w:i/>
        </w:rPr>
        <w:t>lastPoint</w:t>
      </w:r>
      <w:r w:rsidRPr="00516174">
        <w:t xml:space="preserve"> is exactly 0 or PI radians, then </w:t>
      </w:r>
      <w:r w:rsidRPr="00516174">
        <w:rPr>
          <w:i/>
        </w:rPr>
        <w:t>normal</w:t>
      </w:r>
      <w:r w:rsidRPr="00516174">
        <w:t xml:space="preserve"> will have zero length.</w:t>
      </w:r>
      <w:r>
        <w:t xml:space="preserve"> </w:t>
      </w:r>
      <w:r w:rsidRPr="00516174">
        <w:t xml:space="preserve">In this case, a second attempt to compute the </w:t>
      </w:r>
      <w:r w:rsidRPr="00516174">
        <w:rPr>
          <w:i/>
        </w:rPr>
        <w:t>normal</w:t>
      </w:r>
      <w:r w:rsidRPr="00516174">
        <w:t xml:space="preserve"> is executed by computing </w:t>
      </w:r>
      <w:r w:rsidRPr="00516174">
        <w:rPr>
          <w:i/>
        </w:rPr>
        <w:t>firstPoint</w:t>
      </w:r>
      <w:r w:rsidRPr="00516174">
        <w:t xml:space="preserve"> cross </w:t>
      </w:r>
      <w:r w:rsidRPr="00516174">
        <w:rPr>
          <w:i/>
        </w:rPr>
        <w:t>intermediatePoint</w:t>
      </w:r>
      <w:r w:rsidRPr="00516174">
        <w:t>.</w:t>
      </w:r>
      <w:r>
        <w:t xml:space="preserve"> </w:t>
      </w:r>
      <w:r w:rsidRPr="00516174">
        <w:t>If this is successful, the calculation proceeds.</w:t>
      </w:r>
      <w:r>
        <w:t xml:space="preserve"> </w:t>
      </w:r>
      <w:r w:rsidRPr="00516174">
        <w:t xml:space="preserve">If not successful, then the </w:t>
      </w:r>
      <w:r w:rsidRPr="00516174">
        <w:rPr>
          <w:i/>
        </w:rPr>
        <w:t>normal</w:t>
      </w:r>
      <w:r w:rsidRPr="00516174">
        <w:t xml:space="preserve"> is computed as the first of: </w:t>
      </w:r>
      <w:r w:rsidRPr="00516174">
        <w:rPr>
          <w:i/>
        </w:rPr>
        <w:t>firstPoint</w:t>
      </w:r>
      <w:r w:rsidRPr="00516174">
        <w:t xml:space="preserve"> cross </w:t>
      </w:r>
      <w:r w:rsidRPr="00516174">
        <w:rPr>
          <w:i/>
        </w:rPr>
        <w:t>Z</w:t>
      </w:r>
      <w:r w:rsidRPr="00516174">
        <w:t xml:space="preserve">, </w:t>
      </w:r>
      <w:r w:rsidRPr="00516174">
        <w:rPr>
          <w:i/>
        </w:rPr>
        <w:t>firstPoint</w:t>
      </w:r>
      <w:r w:rsidRPr="00516174">
        <w:t xml:space="preserve"> cross </w:t>
      </w:r>
      <w:r w:rsidRPr="00516174">
        <w:rPr>
          <w:i/>
        </w:rPr>
        <w:t>Y</w:t>
      </w:r>
      <w:r w:rsidRPr="00516174">
        <w:t xml:space="preserve"> or </w:t>
      </w:r>
      <w:r w:rsidRPr="00516174">
        <w:rPr>
          <w:i/>
        </w:rPr>
        <w:t>firstPoint</w:t>
      </w:r>
      <w:r w:rsidRPr="00516174">
        <w:t xml:space="preserve"> cross </w:t>
      </w:r>
      <w:r w:rsidRPr="00516174">
        <w:rPr>
          <w:i/>
        </w:rPr>
        <w:t>X</w:t>
      </w:r>
      <w:r w:rsidRPr="00516174">
        <w:t>, whichever produces a finite length normal first.</w:t>
      </w:r>
      <w:r>
        <w:t xml:space="preserve"> </w:t>
      </w:r>
      <w:r w:rsidRPr="00516174">
        <w:rPr>
          <w:i/>
        </w:rPr>
        <w:t>Z</w:t>
      </w:r>
      <w:r w:rsidRPr="00516174">
        <w:t xml:space="preserve"> is the north pole, </w:t>
      </w:r>
      <w:r w:rsidRPr="00516174">
        <w:rPr>
          <w:i/>
        </w:rPr>
        <w:t>Y</w:t>
      </w:r>
      <w:r w:rsidRPr="00516174">
        <w:t xml:space="preserve"> is (0N, 90E) and </w:t>
      </w:r>
      <w:r w:rsidRPr="00516174">
        <w:rPr>
          <w:i/>
        </w:rPr>
        <w:t>X</w:t>
      </w:r>
      <w:r w:rsidRPr="00516174">
        <w:t xml:space="preserve"> is (0N, 0E).</w:t>
      </w:r>
      <w:r>
        <w:t xml:space="preserve"> </w:t>
      </w:r>
      <w:r w:rsidRPr="00516174">
        <w:t xml:space="preserve">One of these calculations is guaranteed to produce a valid </w:t>
      </w:r>
      <w:r w:rsidRPr="00516174">
        <w:rPr>
          <w:i/>
        </w:rPr>
        <w:t>normal</w:t>
      </w:r>
      <w:r w:rsidRPr="00516174">
        <w:t>.</w:t>
      </w:r>
      <w:r>
        <w:t xml:space="preserve"> </w:t>
      </w:r>
      <w:r w:rsidRPr="00516174">
        <w:t xml:space="preserve">Once the </w:t>
      </w:r>
      <w:r w:rsidRPr="00516174">
        <w:rPr>
          <w:i/>
        </w:rPr>
        <w:t>normal</w:t>
      </w:r>
      <w:r w:rsidRPr="00516174">
        <w:t xml:space="preserve"> has been computed, then the </w:t>
      </w:r>
      <w:r w:rsidRPr="00516174">
        <w:rPr>
          <w:i/>
        </w:rPr>
        <w:t>shortestPath</w:t>
      </w:r>
      <w:r w:rsidRPr="00516174">
        <w:t xml:space="preserve"> argument is considered.</w:t>
      </w:r>
      <w:r>
        <w:t xml:space="preserve"> </w:t>
      </w:r>
      <w:r w:rsidRPr="00516174">
        <w:t xml:space="preserve">If </w:t>
      </w:r>
      <w:r w:rsidRPr="00516174">
        <w:rPr>
          <w:i/>
        </w:rPr>
        <w:t>shortestPath</w:t>
      </w:r>
      <w:r w:rsidRPr="00516174">
        <w:t xml:space="preserve"> is true, then no further action is taken, resulting in a great circle with length less than or equal to </w:t>
      </w:r>
      <w:r w:rsidRPr="00516174">
        <w:rPr>
          <w:i/>
        </w:rPr>
        <w:t>PI</w:t>
      </w:r>
      <w:r w:rsidRPr="00516174">
        <w:t xml:space="preserve"> radians.</w:t>
      </w:r>
      <w:r>
        <w:t xml:space="preserve"> </w:t>
      </w:r>
      <w:r w:rsidRPr="00516174">
        <w:t xml:space="preserve">If </w:t>
      </w:r>
      <w:r w:rsidRPr="00516174">
        <w:rPr>
          <w:i/>
        </w:rPr>
        <w:t>shortestPath</w:t>
      </w:r>
      <w:r w:rsidRPr="00516174">
        <w:t xml:space="preserve"> is false then the normal is negated, effectively forcing the great circle to go the long way around the globe to get from </w:t>
      </w:r>
      <w:r w:rsidRPr="00516174">
        <w:rPr>
          <w:i/>
        </w:rPr>
        <w:t>firstPoint</w:t>
      </w:r>
      <w:r w:rsidRPr="00516174">
        <w:t xml:space="preserve"> to </w:t>
      </w:r>
      <w:r w:rsidRPr="00516174">
        <w:rPr>
          <w:i/>
        </w:rPr>
        <w:t>lastPoint</w:t>
      </w:r>
      <w:r w:rsidRPr="00516174">
        <w:t>.</w:t>
      </w:r>
      <w:r>
        <w:t xml:space="preserve"> </w:t>
      </w:r>
      <w:r w:rsidRPr="00516174">
        <w:t xml:space="preserve">When </w:t>
      </w:r>
      <w:r w:rsidRPr="00516174">
        <w:rPr>
          <w:i/>
        </w:rPr>
        <w:t>shortestPath</w:t>
      </w:r>
      <w:r w:rsidRPr="00516174">
        <w:t xml:space="preserve"> is false the length of the great circle will be &gt;= </w:t>
      </w:r>
      <w:r w:rsidRPr="00516174">
        <w:rPr>
          <w:i/>
        </w:rPr>
        <w:t>PI</w:t>
      </w:r>
      <w:r w:rsidRPr="00516174">
        <w:t xml:space="preserve"> and &lt;= 2*</w:t>
      </w:r>
      <w:r w:rsidRPr="00516174">
        <w:rPr>
          <w:i/>
        </w:rPr>
        <w:t>PI</w:t>
      </w:r>
      <w:r w:rsidRPr="00516174">
        <w:t>.</w:t>
      </w:r>
      <w:r>
        <w:t xml:space="preserve"> </w:t>
      </w:r>
      <w:r w:rsidRPr="00516174">
        <w:t xml:space="preserve">For example, when </w:t>
      </w:r>
      <w:r w:rsidRPr="00516174">
        <w:rPr>
          <w:i/>
        </w:rPr>
        <w:t>shortestPath</w:t>
      </w:r>
      <w:r w:rsidRPr="00516174">
        <w:t xml:space="preserve"> is true, a great circle path from (10N, 0E) to (30N, 0E) will proceed in a northerly direction for a distance of 20 degrees to get from </w:t>
      </w:r>
      <w:r w:rsidRPr="00516174">
        <w:rPr>
          <w:i/>
        </w:rPr>
        <w:t>firstPoint</w:t>
      </w:r>
      <w:r w:rsidRPr="00516174">
        <w:t xml:space="preserve"> to </w:t>
      </w:r>
      <w:r w:rsidRPr="00516174">
        <w:rPr>
          <w:i/>
        </w:rPr>
        <w:t>lastPoint</w:t>
      </w:r>
      <w:r w:rsidRPr="00516174">
        <w:t>.</w:t>
      </w:r>
      <w:r>
        <w:t xml:space="preserve"> </w:t>
      </w:r>
      <w:r w:rsidRPr="00516174">
        <w:t xml:space="preserve">But if </w:t>
      </w:r>
      <w:r w:rsidRPr="00516174">
        <w:rPr>
          <w:i/>
        </w:rPr>
        <w:t>shortestPath</w:t>
      </w:r>
      <w:r w:rsidRPr="00516174">
        <w:t xml:space="preserve"> is false, the great circle will proceed in a southerly direction for 340 degrees to get from </w:t>
      </w:r>
      <w:r w:rsidRPr="00516174">
        <w:rPr>
          <w:i/>
        </w:rPr>
        <w:t>firstPoint</w:t>
      </w:r>
      <w:r w:rsidRPr="00516174">
        <w:t xml:space="preserve"> to </w:t>
      </w:r>
      <w:r w:rsidRPr="00516174">
        <w:rPr>
          <w:i/>
        </w:rPr>
        <w:t>lastPoint</w:t>
      </w:r>
      <w:r w:rsidRPr="00516174">
        <w:t>.</w:t>
      </w:r>
    </w:p>
    <w:p w14:paraId="5FD56528" w14:textId="77777777" w:rsidR="00C43333" w:rsidRDefault="00C43333" w:rsidP="00D64524"/>
    <w:p w14:paraId="14B75B7E" w14:textId="2AA6E614" w:rsidR="00D64524" w:rsidRPr="00516174" w:rsidRDefault="00D64524" w:rsidP="00D64524">
      <w:r w:rsidRPr="00516174">
        <w:t>The second constructor is a simplification of the first, taking only 3 arguments:</w:t>
      </w:r>
      <w:r>
        <w:t xml:space="preserve"> </w:t>
      </w:r>
      <w:r w:rsidRPr="00516174">
        <w:rPr>
          <w:i/>
        </w:rPr>
        <w:t>firstPoint</w:t>
      </w:r>
      <w:r w:rsidRPr="00516174">
        <w:t xml:space="preserve"> (unit vector), </w:t>
      </w:r>
      <w:r w:rsidRPr="00516174">
        <w:rPr>
          <w:i/>
        </w:rPr>
        <w:t>lastPoint</w:t>
      </w:r>
      <w:r w:rsidRPr="00516174">
        <w:t xml:space="preserve"> (unit vector) and </w:t>
      </w:r>
      <w:r w:rsidRPr="00516174">
        <w:rPr>
          <w:i/>
        </w:rPr>
        <w:t>shortestPath</w:t>
      </w:r>
      <w:r w:rsidRPr="00516174">
        <w:t xml:space="preserve"> (boolean).</w:t>
      </w:r>
      <w:r>
        <w:t xml:space="preserve"> </w:t>
      </w:r>
      <w:r w:rsidRPr="00516174">
        <w:t xml:space="preserve">It calls the first constructor with </w:t>
      </w:r>
      <w:r w:rsidRPr="00516174">
        <w:rPr>
          <w:i/>
        </w:rPr>
        <w:t>intermediatePoint</w:t>
      </w:r>
      <w:r w:rsidRPr="00516174">
        <w:t xml:space="preserve"> set to NULL.</w:t>
      </w:r>
      <w:r>
        <w:t xml:space="preserve"> </w:t>
      </w:r>
      <w:r w:rsidRPr="00516174">
        <w:t xml:space="preserve">This is useful in cases where the calling application is certain that great circles of length exactly 0 or </w:t>
      </w:r>
      <w:r w:rsidRPr="00516174">
        <w:rPr>
          <w:i/>
        </w:rPr>
        <w:t>PI</w:t>
      </w:r>
      <w:r w:rsidRPr="00516174">
        <w:t xml:space="preserve"> radians will not happen or is willing to accept an arbitrary path if it does happen.</w:t>
      </w:r>
    </w:p>
    <w:p w14:paraId="593DBF86" w14:textId="77777777" w:rsidR="00D64524" w:rsidRPr="00516174" w:rsidRDefault="00D64524" w:rsidP="00D64524"/>
    <w:p w14:paraId="30E94DD9" w14:textId="77777777" w:rsidR="00D64524" w:rsidRPr="00516174" w:rsidRDefault="00D64524" w:rsidP="00D64524">
      <w:r w:rsidRPr="00516174">
        <w:t xml:space="preserve">There is a third constructor that takes 3 arguments: </w:t>
      </w:r>
      <w:r w:rsidRPr="00516174">
        <w:rPr>
          <w:i/>
        </w:rPr>
        <w:t>firstPoint</w:t>
      </w:r>
      <w:r w:rsidRPr="00516174">
        <w:t xml:space="preserve"> (unit vector), distance (radians) and azimuth (radians).</w:t>
      </w:r>
      <w:r>
        <w:t xml:space="preserve"> </w:t>
      </w:r>
      <w:r w:rsidRPr="00516174">
        <w:t xml:space="preserve">The </w:t>
      </w:r>
      <w:r w:rsidRPr="00516174">
        <w:rPr>
          <w:i/>
        </w:rPr>
        <w:t>lastPoint</w:t>
      </w:r>
      <w:r w:rsidRPr="00516174">
        <w:t xml:space="preserve"> of the great circle is computed by moving the first point the specified distance in the specified direction.</w:t>
      </w:r>
      <w:r>
        <w:t xml:space="preserve"> </w:t>
      </w:r>
      <w:r w:rsidRPr="00516174">
        <w:t xml:space="preserve">This constructor can produce great circles where the distance from </w:t>
      </w:r>
      <w:r w:rsidRPr="00516174">
        <w:rPr>
          <w:i/>
        </w:rPr>
        <w:t>firstPoint</w:t>
      </w:r>
      <w:r w:rsidRPr="00516174">
        <w:t xml:space="preserve"> to </w:t>
      </w:r>
      <w:r w:rsidRPr="00516174">
        <w:rPr>
          <w:i/>
        </w:rPr>
        <w:t>lastPoint</w:t>
      </w:r>
      <w:r w:rsidRPr="00516174">
        <w:t xml:space="preserve"> is &gt;= 0 and &lt;= 2*PI, inclusive.</w:t>
      </w:r>
      <w:r>
        <w:t xml:space="preserve"> </w:t>
      </w:r>
      <w:r w:rsidRPr="00516174">
        <w:t xml:space="preserve">It can fail, however, if </w:t>
      </w:r>
      <w:r w:rsidRPr="00516174">
        <w:rPr>
          <w:i/>
        </w:rPr>
        <w:t>firstPoint</w:t>
      </w:r>
      <w:r w:rsidRPr="00516174">
        <w:t xml:space="preserve"> coincides with either of the poles because the notion of azimuth from a pole in undetermined.</w:t>
      </w:r>
    </w:p>
    <w:p w14:paraId="03D22B5D" w14:textId="77777777" w:rsidR="00D64524" w:rsidRPr="00516174" w:rsidRDefault="00D64524" w:rsidP="003406E0"/>
    <w:p w14:paraId="123D505A" w14:textId="06547C8E" w:rsidR="003406E0" w:rsidRPr="004234D4" w:rsidRDefault="003406E0" w:rsidP="003406E0">
      <w:pPr>
        <w:pStyle w:val="Heading2"/>
        <w:rPr>
          <w:bCs/>
        </w:rPr>
      </w:pPr>
      <w:bookmarkStart w:id="57" w:name="_Toc49763537"/>
      <w:bookmarkStart w:id="58" w:name="_Ref135815685"/>
      <w:bookmarkStart w:id="59" w:name="_Toc135830109"/>
      <w:bookmarkStart w:id="60" w:name="_Ref136932707"/>
      <w:r w:rsidRPr="004234D4">
        <w:rPr>
          <w:bCs/>
        </w:rPr>
        <w:t>Extending GeoTess</w:t>
      </w:r>
      <w:bookmarkEnd w:id="57"/>
      <w:bookmarkEnd w:id="58"/>
      <w:bookmarkEnd w:id="59"/>
      <w:bookmarkEnd w:id="60"/>
    </w:p>
    <w:p w14:paraId="29203B4C" w14:textId="69F3ED08" w:rsidR="00FF09ED" w:rsidRPr="00516174" w:rsidRDefault="003406E0" w:rsidP="003406E0">
      <w:r w:rsidRPr="00516174">
        <w:t xml:space="preserve">The Data structures attached to the nodes of a GeoTessModel may not always be able to capture </w:t>
      </w:r>
      <w:r w:rsidR="00302F1B" w:rsidRPr="00516174">
        <w:t>all</w:t>
      </w:r>
      <w:r w:rsidRPr="00516174">
        <w:t xml:space="preserve"> information that an application may need to store.</w:t>
      </w:r>
      <w:r w:rsidR="00A60A46">
        <w:t xml:space="preserve"> </w:t>
      </w:r>
      <w:r w:rsidRPr="00516174">
        <w:t>When this is the case, Java and C++ applications can extend</w:t>
      </w:r>
      <w:r w:rsidR="00302F1B">
        <w:t xml:space="preserve"> a</w:t>
      </w:r>
      <w:r w:rsidRPr="00516174">
        <w:t xml:space="preserve"> GeoTessModel to store additional information. An example of an extended GeoTessModel is the GeoTessModelSiteData extension, which allows for the storage of station site term data that cannot be stored on the grid nodes of a standard GeoTessModel. </w:t>
      </w:r>
    </w:p>
    <w:p w14:paraId="22E3B6F9" w14:textId="77777777" w:rsidR="00FF09ED" w:rsidRPr="00516174" w:rsidRDefault="00FF09ED" w:rsidP="003406E0"/>
    <w:p w14:paraId="554040B2" w14:textId="1FF4A920" w:rsidR="003406E0" w:rsidRDefault="003406E0" w:rsidP="003406E0">
      <w:r w:rsidRPr="00516174">
        <w:t>Extensions included with the current version of GeoTess are LibCorr3DModel, GeoTessModelSiteData,</w:t>
      </w:r>
      <w:r w:rsidR="00F56D84">
        <w:t xml:space="preserve"> GeoTessModelSLBM (i.e., an RSTT extension</w:t>
      </w:r>
      <w:r w:rsidR="005E087D">
        <w:t xml:space="preserve">; see </w:t>
      </w:r>
      <w:hyperlink r:id="rId56" w:history="1">
        <w:r w:rsidR="005E087D" w:rsidRPr="005E087D">
          <w:rPr>
            <w:rStyle w:val="Hyperlink"/>
          </w:rPr>
          <w:t>website</w:t>
        </w:r>
      </w:hyperlink>
      <w:r w:rsidR="00F56D84">
        <w:t>),</w:t>
      </w:r>
      <w:r w:rsidRPr="00516174">
        <w:t xml:space="preserve"> and GeoTessAmplitude.</w:t>
      </w:r>
      <w:r w:rsidR="00441669">
        <w:t xml:space="preserve"> </w:t>
      </w:r>
      <w:r w:rsidRPr="00516174">
        <w:t>To learn what type of extension (if any) a GeoTessModel has, use the getClassName or toString functions</w:t>
      </w:r>
      <w:r w:rsidR="00C74FB7">
        <w:t xml:space="preserve"> of the GeoTessExplorer </w:t>
      </w:r>
      <w:r w:rsidR="008B6AA3">
        <w:t>application</w:t>
      </w:r>
      <w:r w:rsidRPr="00516174">
        <w:t xml:space="preserve"> (see </w:t>
      </w:r>
      <w:r w:rsidR="00C74FB7">
        <w:t xml:space="preserve">Section </w:t>
      </w:r>
      <w:r w:rsidR="008B6AA3">
        <w:fldChar w:fldCharType="begin"/>
      </w:r>
      <w:r w:rsidR="008B6AA3">
        <w:instrText xml:space="preserve"> REF _Ref136936318 \r \h </w:instrText>
      </w:r>
      <w:r w:rsidR="008B6AA3">
        <w:fldChar w:fldCharType="separate"/>
      </w:r>
      <w:r w:rsidR="008B6AA3">
        <w:t>6</w:t>
      </w:r>
      <w:r w:rsidR="008B6AA3">
        <w:fldChar w:fldCharType="end"/>
      </w:r>
      <w:r w:rsidRPr="00516174">
        <w:t>).</w:t>
      </w:r>
    </w:p>
    <w:p w14:paraId="5878F495" w14:textId="77777777" w:rsidR="00F56D84" w:rsidRPr="00516174" w:rsidRDefault="00F56D84" w:rsidP="003406E0"/>
    <w:p w14:paraId="1CFEC8C1" w14:textId="024CB018" w:rsidR="003406E0" w:rsidRDefault="003406E0" w:rsidP="003406E0">
      <w:r w:rsidRPr="00516174">
        <w:t>Examples of Java and C++ classes that perform GeoTessModel extensions are provided</w:t>
      </w:r>
      <w:r w:rsidR="00302F1B">
        <w:t xml:space="preserve"> in the folders</w:t>
      </w:r>
      <w:r w:rsidR="006D7456">
        <w:t xml:space="preserve"> described in Section </w:t>
      </w:r>
      <w:r w:rsidR="006D7456">
        <w:fldChar w:fldCharType="begin"/>
      </w:r>
      <w:r w:rsidR="006D7456">
        <w:instrText xml:space="preserve"> REF _Ref136936057 \r \h </w:instrText>
      </w:r>
      <w:r w:rsidR="006D7456">
        <w:fldChar w:fldCharType="separate"/>
      </w:r>
      <w:r w:rsidR="006D7456">
        <w:t>4</w:t>
      </w:r>
      <w:r w:rsidR="006D7456">
        <w:fldChar w:fldCharType="end"/>
      </w:r>
      <w:r w:rsidR="006D7456">
        <w:t xml:space="preserve">, specifically the ExtendedModel and GeoTessModelExtended </w:t>
      </w:r>
      <w:r w:rsidR="006D7456">
        <w:lastRenderedPageBreak/>
        <w:t>examples</w:t>
      </w:r>
      <w:r w:rsidRPr="00516174">
        <w:t>.</w:t>
      </w:r>
      <w:r w:rsidR="00A60A46">
        <w:t xml:space="preserve"> </w:t>
      </w:r>
      <w:r w:rsidRPr="00516174">
        <w:t>The basic idea is that the derived class implements the data structures and methods needed to fulfill its requirements, implements all the constructors of a GeoTessModel</w:t>
      </w:r>
      <w:r w:rsidR="008A6F0F">
        <w:t>,</w:t>
      </w:r>
      <w:r w:rsidRPr="00516174">
        <w:t xml:space="preserve"> and overrides several key protected GeoTessModel IO methods.</w:t>
      </w:r>
      <w:r w:rsidR="00A60A46">
        <w:t xml:space="preserve"> </w:t>
      </w:r>
      <w:r w:rsidRPr="00516174">
        <w:t xml:space="preserve">These IO methods first call the super class IO method and then read/write their own data structures in either </w:t>
      </w:r>
      <w:r w:rsidR="006B295C">
        <w:t>ASCII</w:t>
      </w:r>
      <w:r w:rsidRPr="00516174">
        <w:t xml:space="preserve"> or binary format. See the examples for more information.</w:t>
      </w:r>
    </w:p>
    <w:p w14:paraId="14F73F58" w14:textId="77777777" w:rsidR="009642F6" w:rsidRDefault="009642F6" w:rsidP="003406E0"/>
    <w:p w14:paraId="59A7E026" w14:textId="77777777" w:rsidR="009642F6" w:rsidRPr="00516174" w:rsidRDefault="009642F6" w:rsidP="003406E0"/>
    <w:p w14:paraId="756850A7" w14:textId="77777777" w:rsidR="003406E0" w:rsidRPr="004234D4" w:rsidRDefault="003406E0" w:rsidP="003406E0">
      <w:pPr>
        <w:pStyle w:val="Heading1"/>
        <w:rPr>
          <w:bCs/>
        </w:rPr>
      </w:pPr>
      <w:bookmarkStart w:id="61" w:name="_Toc49763538"/>
      <w:bookmarkStart w:id="62" w:name="_Ref134177940"/>
      <w:bookmarkStart w:id="63" w:name="_Toc135830110"/>
      <w:bookmarkStart w:id="64" w:name="_Ref135830284"/>
      <w:bookmarkStart w:id="65" w:name="_Ref136931820"/>
      <w:r w:rsidRPr="004234D4">
        <w:rPr>
          <w:bCs/>
        </w:rPr>
        <w:lastRenderedPageBreak/>
        <w:t>GeoTessBuilder</w:t>
      </w:r>
      <w:bookmarkEnd w:id="61"/>
      <w:bookmarkEnd w:id="62"/>
      <w:bookmarkEnd w:id="63"/>
      <w:bookmarkEnd w:id="64"/>
      <w:bookmarkEnd w:id="65"/>
    </w:p>
    <w:p w14:paraId="6168EBA9" w14:textId="530C2783" w:rsidR="00EC5686" w:rsidRDefault="00BB726F" w:rsidP="003406E0">
      <w:r>
        <w:t xml:space="preserve">GeoTessBuilder is </w:t>
      </w:r>
      <w:r w:rsidR="00BB46A2">
        <w:t xml:space="preserve">a GeoTess application used to generate GeoTess grids that can be populated using the library interactions described in Section </w:t>
      </w:r>
      <w:r w:rsidR="00BB46A2">
        <w:fldChar w:fldCharType="begin"/>
      </w:r>
      <w:r w:rsidR="00BB46A2">
        <w:instrText xml:space="preserve"> REF _Ref136936600 \r \h </w:instrText>
      </w:r>
      <w:r w:rsidR="00BB46A2">
        <w:fldChar w:fldCharType="separate"/>
      </w:r>
      <w:r w:rsidR="00BB46A2">
        <w:t>4.1</w:t>
      </w:r>
      <w:r w:rsidR="00BB46A2">
        <w:fldChar w:fldCharType="end"/>
      </w:r>
      <w:r>
        <w:t xml:space="preserve">. </w:t>
      </w:r>
    </w:p>
    <w:p w14:paraId="69873FB3" w14:textId="77777777" w:rsidR="00EC5686" w:rsidRDefault="00EC5686" w:rsidP="003406E0"/>
    <w:p w14:paraId="2B96BE5E" w14:textId="1125930E" w:rsidR="00DA3B45" w:rsidRDefault="00BB726F" w:rsidP="003406E0">
      <w:r>
        <w:t>Note that GeoTes</w:t>
      </w:r>
      <w:r w:rsidR="0040121A">
        <w:t>s</w:t>
      </w:r>
      <w:r w:rsidR="00441669">
        <w:t>Builder is only included with GeoTessJava</w:t>
      </w:r>
      <w:r w:rsidR="002B476F">
        <w:t>,</w:t>
      </w:r>
      <w:r w:rsidR="008F0B9C">
        <w:t xml:space="preserve"> but </w:t>
      </w:r>
      <w:r w:rsidR="00BB46A2">
        <w:t xml:space="preserve">the grids it generates </w:t>
      </w:r>
      <w:r w:rsidR="00DA3B45">
        <w:t>can be populated using either language.</w:t>
      </w:r>
      <w:r w:rsidR="00BB46A2">
        <w:t xml:space="preserve"> </w:t>
      </w:r>
      <w:r w:rsidR="006D336F">
        <w:t>Further</w:t>
      </w:r>
      <w:r w:rsidR="00C34B3C">
        <w:t xml:space="preserve">, </w:t>
      </w:r>
      <w:r w:rsidR="002B476F">
        <w:t xml:space="preserve">the user can interact with </w:t>
      </w:r>
      <w:r w:rsidR="00C34B3C">
        <w:t xml:space="preserve">GeoTessBuilder as a Java library </w:t>
      </w:r>
      <w:r w:rsidR="002B476F">
        <w:t>if desired</w:t>
      </w:r>
      <w:r w:rsidR="00EC5686">
        <w:t xml:space="preserve">. In this section only the command line application version of GeoTessBuilder will be described. To use GeoTessBuilder as a library, refer to the library interactions in Section </w:t>
      </w:r>
      <w:r w:rsidR="00EC5686">
        <w:fldChar w:fldCharType="begin"/>
      </w:r>
      <w:r w:rsidR="00EC5686">
        <w:instrText xml:space="preserve"> REF _Ref136936600 \r \h </w:instrText>
      </w:r>
      <w:r w:rsidR="00EC5686">
        <w:fldChar w:fldCharType="separate"/>
      </w:r>
      <w:r w:rsidR="00EC5686">
        <w:t>4.1</w:t>
      </w:r>
      <w:r w:rsidR="00EC5686">
        <w:fldChar w:fldCharType="end"/>
      </w:r>
    </w:p>
    <w:p w14:paraId="4FF41A13" w14:textId="77777777" w:rsidR="00CE1B50" w:rsidRPr="00516174" w:rsidRDefault="00CE1B50" w:rsidP="003406E0"/>
    <w:p w14:paraId="7D804A46" w14:textId="1C05CF75" w:rsidR="003406E0" w:rsidRDefault="003406E0" w:rsidP="003406E0">
      <w:r w:rsidRPr="00516174">
        <w:t>GeoTessBuilder is a command line driven application that takes as its only argument the name of a properties file that contains information needed to generate the GeoTessGrid.</w:t>
      </w:r>
      <w:r w:rsidR="006F454B">
        <w:t xml:space="preserve"> The creation of the application executable is described in Section</w:t>
      </w:r>
      <w:r w:rsidR="00A2104A">
        <w:t>s</w:t>
      </w:r>
      <w:r w:rsidR="006F454B">
        <w:t xml:space="preserve"> </w:t>
      </w:r>
      <w:r w:rsidR="00A2104A">
        <w:fldChar w:fldCharType="begin"/>
      </w:r>
      <w:r w:rsidR="00A2104A">
        <w:instrText xml:space="preserve"> REF _Ref136936762 \r \h </w:instrText>
      </w:r>
      <w:r w:rsidR="00A2104A">
        <w:fldChar w:fldCharType="separate"/>
      </w:r>
      <w:r w:rsidR="00A2104A">
        <w:t>2.1</w:t>
      </w:r>
      <w:r w:rsidR="00A2104A">
        <w:fldChar w:fldCharType="end"/>
      </w:r>
      <w:r w:rsidR="00A2104A">
        <w:t xml:space="preserve"> and </w:t>
      </w:r>
      <w:r w:rsidR="00A2104A">
        <w:fldChar w:fldCharType="begin"/>
      </w:r>
      <w:r w:rsidR="00A2104A">
        <w:instrText xml:space="preserve"> REF _Ref136936764 \r \h </w:instrText>
      </w:r>
      <w:r w:rsidR="00A2104A">
        <w:fldChar w:fldCharType="separate"/>
      </w:r>
      <w:r w:rsidR="00A2104A">
        <w:t>2.2</w:t>
      </w:r>
      <w:r w:rsidR="00A2104A">
        <w:fldChar w:fldCharType="end"/>
      </w:r>
      <w:r w:rsidR="00A2104A">
        <w:t>.</w:t>
      </w:r>
      <w:r w:rsidR="00A60A46">
        <w:t xml:space="preserve"> </w:t>
      </w:r>
      <w:r w:rsidR="00A2104A">
        <w:t>The following sections describe the information in a generic properties file</w:t>
      </w:r>
      <w:r w:rsidR="00854187">
        <w:t>, the different modes of GeoTessBuilder, and</w:t>
      </w:r>
      <w:r w:rsidR="00A2104A">
        <w:t xml:space="preserve"> several </w:t>
      </w:r>
      <w:r w:rsidR="00854187">
        <w:t xml:space="preserve">GeoTessBuilder </w:t>
      </w:r>
      <w:r w:rsidR="00A2104A">
        <w:t>examples.</w:t>
      </w:r>
      <w:r w:rsidR="00AD0DC9">
        <w:t xml:space="preserve"> The examples describe</w:t>
      </w:r>
      <w:r w:rsidR="00854187">
        <w:t>d</w:t>
      </w:r>
      <w:r w:rsidR="00AD0DC9">
        <w:t xml:space="preserve"> are provided in </w:t>
      </w:r>
      <w:r w:rsidR="00AD0DC9" w:rsidRPr="00114D4F">
        <w:rPr>
          <w:b/>
          <w:bCs/>
        </w:rPr>
        <w:t>~/GeoTessJava/Examples</w:t>
      </w:r>
      <w:r w:rsidR="00AF6B9F">
        <w:t xml:space="preserve"> or in </w:t>
      </w:r>
      <w:r w:rsidR="00AD0DC9" w:rsidRPr="00114D4F">
        <w:rPr>
          <w:b/>
          <w:bCs/>
        </w:rPr>
        <w:t>~/Salsa3DSoftware/</w:t>
      </w:r>
      <w:r w:rsidR="00AF6B9F" w:rsidRPr="00114D4F">
        <w:rPr>
          <w:b/>
          <w:bCs/>
        </w:rPr>
        <w:t>Examples/GeoTessJava</w:t>
      </w:r>
      <w:r w:rsidR="00AF6B9F">
        <w:t xml:space="preserve"> depending on whether GeoTess was downloaded individually or as part of the Salsa3DSoftware package.</w:t>
      </w:r>
    </w:p>
    <w:p w14:paraId="04E2CB80" w14:textId="77777777" w:rsidR="00AD0DC9" w:rsidRDefault="00AD0DC9" w:rsidP="003406E0"/>
    <w:p w14:paraId="7F8DA1F3" w14:textId="77777777" w:rsidR="00300BC4" w:rsidRDefault="00AD0DC9" w:rsidP="003406E0">
      <w:r>
        <w:t xml:space="preserve">To run </w:t>
      </w:r>
      <w:r w:rsidR="00AF6B9F">
        <w:t>any of the following properties files</w:t>
      </w:r>
      <w:r w:rsidR="00300BC4">
        <w:t xml:space="preserve"> using the command line application</w:t>
      </w:r>
      <w:r w:rsidR="00AF6B9F">
        <w:t xml:space="preserve">, enter </w:t>
      </w:r>
    </w:p>
    <w:p w14:paraId="2C3CE3C7" w14:textId="77777777" w:rsidR="00300BC4" w:rsidRDefault="00300BC4" w:rsidP="003406E0"/>
    <w:p w14:paraId="11DD41AF" w14:textId="02CEC5CC" w:rsidR="00300BC4" w:rsidRDefault="00AF6B9F" w:rsidP="00114D4F">
      <w:pPr>
        <w:jc w:val="center"/>
      </w:pPr>
      <w:r>
        <w:rPr>
          <w:b/>
          <w:bCs/>
        </w:rPr>
        <w:t xml:space="preserve">geotessbuilder </w:t>
      </w:r>
      <w:r w:rsidRPr="00114D4F">
        <w:rPr>
          <w:b/>
          <w:bCs/>
          <w:i/>
          <w:iCs/>
        </w:rPr>
        <w:t>properties_file_name</w:t>
      </w:r>
      <w:r>
        <w:rPr>
          <w:b/>
          <w:bCs/>
        </w:rPr>
        <w:t>.properties</w:t>
      </w:r>
    </w:p>
    <w:p w14:paraId="7A0873DB" w14:textId="77777777" w:rsidR="00300BC4" w:rsidRDefault="00300BC4" w:rsidP="003406E0"/>
    <w:p w14:paraId="3A30C663" w14:textId="54B68B3D" w:rsidR="00AD0DC9" w:rsidRPr="00AF6B9F" w:rsidRDefault="00AF6B9F" w:rsidP="003406E0">
      <w:r>
        <w:t>on the command line.</w:t>
      </w:r>
    </w:p>
    <w:p w14:paraId="3DAE61F5" w14:textId="77777777" w:rsidR="003406E0" w:rsidRPr="004234D4" w:rsidRDefault="003406E0" w:rsidP="003406E0">
      <w:pPr>
        <w:pStyle w:val="Heading2"/>
        <w:rPr>
          <w:bCs/>
        </w:rPr>
      </w:pPr>
      <w:bookmarkStart w:id="66" w:name="_Toc49763539"/>
      <w:bookmarkStart w:id="67" w:name="_Toc135830111"/>
      <w:r w:rsidRPr="004234D4">
        <w:rPr>
          <w:bCs/>
        </w:rPr>
        <w:t>GeoTessBuilder Properties File</w:t>
      </w:r>
      <w:bookmarkEnd w:id="66"/>
      <w:bookmarkEnd w:id="67"/>
    </w:p>
    <w:p w14:paraId="02E56DBA" w14:textId="77777777" w:rsidR="0073656C" w:rsidRDefault="0073656C" w:rsidP="003406E0"/>
    <w:p w14:paraId="65F0B7AA" w14:textId="77C2AFF6" w:rsidR="003406E0" w:rsidRDefault="003406E0" w:rsidP="003406E0">
      <w:r w:rsidRPr="00516174">
        <w:t>The following considerations apply to property files:</w:t>
      </w:r>
    </w:p>
    <w:p w14:paraId="63309BDF" w14:textId="77777777" w:rsidR="00441669" w:rsidRPr="00516174" w:rsidRDefault="00441669" w:rsidP="003406E0"/>
    <w:p w14:paraId="5EC2CF6B" w14:textId="25F4835D" w:rsidR="003406E0" w:rsidRPr="00516174" w:rsidRDefault="003406E0" w:rsidP="0071265D">
      <w:pPr>
        <w:numPr>
          <w:ilvl w:val="0"/>
          <w:numId w:val="28"/>
        </w:numPr>
        <w:spacing w:after="240"/>
      </w:pPr>
      <w:r w:rsidRPr="00516174">
        <w:t>All property names are case</w:t>
      </w:r>
      <w:r w:rsidR="0073656C">
        <w:t>-</w:t>
      </w:r>
      <w:r w:rsidRPr="00516174">
        <w:t>sensitive</w:t>
      </w:r>
      <w:r w:rsidR="0073656C">
        <w:t>,</w:t>
      </w:r>
      <w:r w:rsidRPr="00516174">
        <w:t xml:space="preserve"> but property values are not.</w:t>
      </w:r>
    </w:p>
    <w:p w14:paraId="729C33D4" w14:textId="306041AE" w:rsidR="003406E0" w:rsidRPr="00516174" w:rsidRDefault="003406E0" w:rsidP="0071265D">
      <w:pPr>
        <w:numPr>
          <w:ilvl w:val="0"/>
          <w:numId w:val="28"/>
        </w:numPr>
        <w:spacing w:after="240"/>
      </w:pPr>
      <w:r w:rsidRPr="00516174">
        <w:t>If a default value is defined for a property, then it is not necessary to specify that property in the properties file.</w:t>
      </w:r>
      <w:r w:rsidR="00A60A46">
        <w:t xml:space="preserve"> </w:t>
      </w:r>
    </w:p>
    <w:p w14:paraId="6D7D44CC" w14:textId="77C48135" w:rsidR="003406E0" w:rsidRPr="00516174" w:rsidRDefault="003406E0" w:rsidP="0071265D">
      <w:pPr>
        <w:numPr>
          <w:ilvl w:val="0"/>
          <w:numId w:val="28"/>
        </w:numPr>
        <w:spacing w:after="240"/>
      </w:pPr>
      <w:r w:rsidRPr="00516174">
        <w:t xml:space="preserve">If a property value ends with the string ‘ \’ (i.e., a space or tab followed by a backslash character) </w:t>
      </w:r>
      <w:r w:rsidR="0073656C">
        <w:t xml:space="preserve">it </w:t>
      </w:r>
      <w:r w:rsidRPr="00516174">
        <w:t>is interpreted as a line continuation string.</w:t>
      </w:r>
      <w:r w:rsidR="00A60A46">
        <w:t xml:space="preserve"> </w:t>
      </w:r>
      <w:r w:rsidRPr="00516174">
        <w:t>This allows long property values to be split over several lines.</w:t>
      </w:r>
    </w:p>
    <w:p w14:paraId="79C53ED1" w14:textId="77777777" w:rsidR="003406E0" w:rsidRPr="00516174" w:rsidRDefault="003406E0" w:rsidP="0071265D">
      <w:pPr>
        <w:numPr>
          <w:ilvl w:val="0"/>
          <w:numId w:val="28"/>
        </w:numPr>
        <w:spacing w:after="240"/>
      </w:pPr>
      <w:r w:rsidRPr="00516174">
        <w:t xml:space="preserve">Tessellation indexes are zero-based, i.e., the first tessellation has index 0 and the last tessellation has index </w:t>
      </w:r>
      <w:r w:rsidRPr="00516174">
        <w:rPr>
          <w:i/>
        </w:rPr>
        <w:t>nTessellations</w:t>
      </w:r>
      <w:r w:rsidRPr="00516174">
        <w:t>-1.</w:t>
      </w:r>
    </w:p>
    <w:p w14:paraId="1F07C9BF" w14:textId="18681DEE" w:rsidR="003406E0" w:rsidRPr="00516174" w:rsidRDefault="003406E0" w:rsidP="0071265D">
      <w:pPr>
        <w:numPr>
          <w:ilvl w:val="0"/>
          <w:numId w:val="28"/>
        </w:numPr>
        <w:spacing w:after="240"/>
      </w:pPr>
      <w:r w:rsidRPr="00516174">
        <w:t>The term</w:t>
      </w:r>
      <w:r w:rsidRPr="00516174">
        <w:rPr>
          <w:i/>
        </w:rPr>
        <w:t xml:space="preserve"> triangle edge length</w:t>
      </w:r>
      <w:r w:rsidRPr="00516174">
        <w:t xml:space="preserve"> refers to the approximate length of a triangle’s edge measured in degrees.</w:t>
      </w:r>
      <w:r w:rsidR="00A60A46">
        <w:t xml:space="preserve"> </w:t>
      </w:r>
      <w:r w:rsidRPr="00516174">
        <w:t xml:space="preserve">Values should be a power of two, less than or equal to 64, i.e., 64, 32, 16, 8, 4, 2, 1, ½, ¼, </w:t>
      </w:r>
      <w:r w:rsidRPr="00516174">
        <w:rPr>
          <w:rFonts w:ascii="Cambria" w:hAnsi="Cambria"/>
        </w:rPr>
        <w:t>⅛</w:t>
      </w:r>
      <w:r w:rsidRPr="00516174">
        <w:t>, etc.</w:t>
      </w:r>
      <w:r w:rsidR="00A60A46">
        <w:t xml:space="preserve"> </w:t>
      </w:r>
      <w:r w:rsidRPr="00516174">
        <w:t xml:space="preserve">These values are approximate and assume that the </w:t>
      </w:r>
      <w:r w:rsidRPr="00516174">
        <w:rPr>
          <w:i/>
        </w:rPr>
        <w:t>initialSolid</w:t>
      </w:r>
      <w:r w:rsidRPr="00516174">
        <w:t xml:space="preserve"> is an icosahedron.</w:t>
      </w:r>
      <w:r w:rsidR="00A60A46">
        <w:t xml:space="preserve"> </w:t>
      </w:r>
    </w:p>
    <w:p w14:paraId="08D35492" w14:textId="6BD3A274" w:rsidR="003406E0" w:rsidRPr="00516174" w:rsidRDefault="003406E0" w:rsidP="0071265D">
      <w:pPr>
        <w:numPr>
          <w:ilvl w:val="0"/>
          <w:numId w:val="28"/>
        </w:numPr>
        <w:spacing w:after="240"/>
      </w:pPr>
      <w:r w:rsidRPr="00516174">
        <w:t xml:space="preserve">Files specified in property values can be either </w:t>
      </w:r>
      <w:r w:rsidR="006B295C">
        <w:t>ASCII</w:t>
      </w:r>
      <w:r w:rsidRPr="00516174">
        <w:t xml:space="preserve"> files or </w:t>
      </w:r>
      <w:hyperlink r:id="rId57" w:history="1">
        <w:r w:rsidRPr="002437F9">
          <w:rPr>
            <w:rStyle w:val="Hyperlink"/>
          </w:rPr>
          <w:t>Google Earth</w:t>
        </w:r>
      </w:hyperlink>
      <w:r w:rsidRPr="00516174">
        <w:t xml:space="preserve"> kmz/kml files.</w:t>
      </w:r>
      <w:r w:rsidR="00A60A46">
        <w:t xml:space="preserve"> </w:t>
      </w:r>
      <w:r w:rsidR="00B858E4" w:rsidRPr="00516174">
        <w:t>ASCII</w:t>
      </w:r>
      <w:r w:rsidRPr="00516174">
        <w:t xml:space="preserve"> files contain points defined as either latitude-longitude or longitude-latitude pairs, in </w:t>
      </w:r>
      <w:r w:rsidRPr="00516174">
        <w:lastRenderedPageBreak/>
        <w:t>degrees.</w:t>
      </w:r>
      <w:r w:rsidR="00A60A46">
        <w:t xml:space="preserve"> </w:t>
      </w:r>
      <w:r w:rsidRPr="00516174">
        <w:t>Latitude-longitude order is the default, but if the file contains the line ‘lon-lat’, then points are assumed to be in lon-lat order.</w:t>
      </w:r>
      <w:r w:rsidR="00A60A46">
        <w:t xml:space="preserve"> </w:t>
      </w:r>
      <w:r w:rsidRPr="00516174">
        <w:t>Latitude and longitude values can be separated by either a comma or white space.</w:t>
      </w:r>
      <w:r w:rsidR="00A60A46">
        <w:t xml:space="preserve"> </w:t>
      </w:r>
      <w:r w:rsidRPr="00516174">
        <w:t>Kml/kmz files contain points, paths or polygons as defined by Google Earth.</w:t>
      </w:r>
    </w:p>
    <w:p w14:paraId="2E6010A6" w14:textId="7094253E" w:rsidR="003406E0" w:rsidRDefault="003406E0" w:rsidP="003406E0">
      <w:r w:rsidRPr="00516174">
        <w:t xml:space="preserve">GeoTessBuilder operates in one of two distinct modes: </w:t>
      </w:r>
      <w:r w:rsidRPr="00516174">
        <w:rPr>
          <w:i/>
        </w:rPr>
        <w:t>model refinement</w:t>
      </w:r>
      <w:r w:rsidRPr="00516174">
        <w:t xml:space="preserve"> and </w:t>
      </w:r>
      <w:r w:rsidRPr="00516174">
        <w:rPr>
          <w:i/>
        </w:rPr>
        <w:t>construction from scratch</w:t>
      </w:r>
      <w:r w:rsidRPr="00516174">
        <w:t>.</w:t>
      </w:r>
      <w:r w:rsidR="00A60A46">
        <w:t xml:space="preserve"> </w:t>
      </w:r>
      <w:r w:rsidRPr="00516174">
        <w:t xml:space="preserve">In </w:t>
      </w:r>
      <w:r w:rsidRPr="00516174">
        <w:rPr>
          <w:i/>
        </w:rPr>
        <w:t>model refinement mode</w:t>
      </w:r>
      <w:r w:rsidRPr="00516174">
        <w:t xml:space="preserve"> an existing GeoTessModel is refined in the neighborhood of a subset of the points in the model.</w:t>
      </w:r>
      <w:r w:rsidR="00A60A46">
        <w:t xml:space="preserve"> </w:t>
      </w:r>
      <w:r w:rsidRPr="00516174">
        <w:t>The user supplies both the name of the file containing the GeoTessModel, and the name of a file containing the indices of all the points in the model about which refinement is to take place.</w:t>
      </w:r>
      <w:r w:rsidR="00A60A46">
        <w:t xml:space="preserve"> </w:t>
      </w:r>
      <w:r w:rsidRPr="00516174">
        <w:t>The output is a new GeoTessModel.</w:t>
      </w:r>
      <w:r w:rsidR="00A60A46">
        <w:t xml:space="preserve"> </w:t>
      </w:r>
      <w:r w:rsidRPr="00516174">
        <w:t xml:space="preserve">In </w:t>
      </w:r>
      <w:r w:rsidRPr="00516174">
        <w:rPr>
          <w:i/>
        </w:rPr>
        <w:t>construction from scratch mode</w:t>
      </w:r>
      <w:r w:rsidRPr="00516174">
        <w:t>, a new GeoTessGrid is constructed using specifications defined in below.</w:t>
      </w:r>
    </w:p>
    <w:p w14:paraId="4B4E1A70" w14:textId="77777777" w:rsidR="00854187" w:rsidRPr="00516174" w:rsidRDefault="00854187" w:rsidP="003406E0"/>
    <w:p w14:paraId="366B7F35" w14:textId="757001C0" w:rsidR="003406E0" w:rsidRPr="00516174" w:rsidRDefault="003406E0" w:rsidP="003406E0">
      <w:r w:rsidRPr="00516174">
        <w:t xml:space="preserve">In </w:t>
      </w:r>
      <w:r w:rsidRPr="00516174">
        <w:rPr>
          <w:i/>
        </w:rPr>
        <w:t>construction-from-scratch mode</w:t>
      </w:r>
      <w:r w:rsidRPr="00516174">
        <w:t>, points, paths and polygons are not mutually exclusive.</w:t>
      </w:r>
      <w:r w:rsidR="00A60A46">
        <w:t xml:space="preserve"> </w:t>
      </w:r>
      <w:r w:rsidRPr="00516174">
        <w:t xml:space="preserve">Refinement of the same tessellation using any or </w:t>
      </w:r>
      <w:r w:rsidR="00224568" w:rsidRPr="00516174">
        <w:t>all</w:t>
      </w:r>
      <w:r w:rsidRPr="00516174">
        <w:t xml:space="preserve"> methods in any combination is allowed.</w:t>
      </w:r>
      <w:r w:rsidR="00A60A46">
        <w:t xml:space="preserve"> </w:t>
      </w:r>
      <w:r w:rsidRPr="00516174">
        <w:t>Also, multiple multi-level tessellations may be defined in the properties file and each</w:t>
      </w:r>
      <w:r w:rsidR="00854187">
        <w:t xml:space="preserve"> tessellation</w:t>
      </w:r>
      <w:r w:rsidRPr="00516174">
        <w:t xml:space="preserve"> may be refined independently from the others.</w:t>
      </w:r>
    </w:p>
    <w:p w14:paraId="54FBD1FE" w14:textId="77777777" w:rsidR="003406E0" w:rsidRPr="004234D4" w:rsidRDefault="003406E0" w:rsidP="003406E0">
      <w:pPr>
        <w:pStyle w:val="Heading3"/>
        <w:rPr>
          <w:bCs/>
        </w:rPr>
      </w:pPr>
      <w:bookmarkStart w:id="68" w:name="_Toc49763540"/>
      <w:bookmarkStart w:id="69" w:name="_Toc135830112"/>
      <w:r w:rsidRPr="004234D4">
        <w:rPr>
          <w:bCs/>
        </w:rPr>
        <w:t>Model Refinement Mode</w:t>
      </w:r>
      <w:bookmarkEnd w:id="68"/>
      <w:bookmarkEnd w:id="69"/>
    </w:p>
    <w:p w14:paraId="5BB3F0E3" w14:textId="650011A4" w:rsidR="003406E0" w:rsidRPr="00516174" w:rsidRDefault="003406E0" w:rsidP="003406E0">
      <w:r w:rsidRPr="00516174">
        <w:rPr>
          <w:i/>
        </w:rPr>
        <w:t>gridConstructionMode</w:t>
      </w:r>
      <w:r w:rsidRPr="00516174">
        <w:t xml:space="preserve"> – if this property is equal to ‘</w:t>
      </w:r>
      <w:r w:rsidRPr="00516174">
        <w:rPr>
          <w:i/>
        </w:rPr>
        <w:t>model refinement</w:t>
      </w:r>
      <w:r w:rsidRPr="00516174">
        <w:t>’, then an existing model will be refined in the neighborhood of a list of specified points.</w:t>
      </w:r>
      <w:r w:rsidR="00A60A46">
        <w:t xml:space="preserve"> </w:t>
      </w:r>
      <w:r w:rsidRPr="00516174">
        <w:t>The following properties are relevant.</w:t>
      </w:r>
    </w:p>
    <w:p w14:paraId="2F2848C4" w14:textId="77777777" w:rsidR="00BC3233" w:rsidRPr="00516174" w:rsidRDefault="00BC3233" w:rsidP="003406E0"/>
    <w:p w14:paraId="212D18B9" w14:textId="2BBD87C9" w:rsidR="003406E0" w:rsidRPr="00516174" w:rsidRDefault="003406E0" w:rsidP="003406E0">
      <w:r w:rsidRPr="00516174">
        <w:rPr>
          <w:i/>
        </w:rPr>
        <w:t>modelToRefine</w:t>
      </w:r>
      <w:r w:rsidRPr="00516174">
        <w:t xml:space="preserve"> – The full path to the file containing the GeoTessModel that is to be refined. </w:t>
      </w:r>
    </w:p>
    <w:p w14:paraId="210F0103" w14:textId="77777777" w:rsidR="00BC3233" w:rsidRPr="00516174" w:rsidRDefault="00BC3233" w:rsidP="003406E0"/>
    <w:p w14:paraId="5A1A2608" w14:textId="22970B2B" w:rsidR="003406E0" w:rsidRPr="00516174" w:rsidRDefault="003406E0" w:rsidP="003406E0">
      <w:r w:rsidRPr="00516174">
        <w:rPr>
          <w:i/>
        </w:rPr>
        <w:t>fileOfPointsToRefine</w:t>
      </w:r>
      <w:r w:rsidRPr="00516174">
        <w:t xml:space="preserve"> – The name of the file containing the indices of the points in the model that are to be refined.</w:t>
      </w:r>
    </w:p>
    <w:p w14:paraId="179434E2" w14:textId="77777777" w:rsidR="00BC3233" w:rsidRPr="00516174" w:rsidRDefault="00BC3233" w:rsidP="003406E0"/>
    <w:p w14:paraId="3831DCEB" w14:textId="134095B6" w:rsidR="003406E0" w:rsidRPr="00516174" w:rsidRDefault="003406E0" w:rsidP="003406E0">
      <w:r w:rsidRPr="00516174">
        <w:rPr>
          <w:i/>
        </w:rPr>
        <w:t>polygonToRefine</w:t>
      </w:r>
      <w:r w:rsidRPr="00516174">
        <w:t xml:space="preserve"> – The name of the file containing a polygon.</w:t>
      </w:r>
      <w:r w:rsidR="00A60A46">
        <w:t xml:space="preserve"> </w:t>
      </w:r>
      <w:r w:rsidRPr="00516174">
        <w:t>All the points inside the polygon will be refined.</w:t>
      </w:r>
      <w:r w:rsidR="00A60A46">
        <w:t xml:space="preserve"> </w:t>
      </w:r>
      <w:r w:rsidRPr="00516174">
        <w:t>See the section of this document about Polygons for more information.</w:t>
      </w:r>
    </w:p>
    <w:p w14:paraId="0457424C" w14:textId="77777777" w:rsidR="00BC3233" w:rsidRPr="00516174" w:rsidRDefault="00BC3233" w:rsidP="003406E0"/>
    <w:p w14:paraId="6BF4FF4E" w14:textId="121BE023" w:rsidR="003406E0" w:rsidRPr="00516174" w:rsidRDefault="003406E0" w:rsidP="003406E0">
      <w:r w:rsidRPr="00516174">
        <w:rPr>
          <w:i/>
        </w:rPr>
        <w:t>outputModelFile</w:t>
      </w:r>
      <w:r w:rsidRPr="00516174">
        <w:t xml:space="preserve"> – The name of the file to receive the new GeoTessModel that will be generated by GeoTessBuilder.</w:t>
      </w:r>
    </w:p>
    <w:p w14:paraId="527262AD" w14:textId="77777777" w:rsidR="00BC3233" w:rsidRPr="00516174" w:rsidRDefault="00BC3233" w:rsidP="003406E0"/>
    <w:p w14:paraId="30F34EAB" w14:textId="77777777" w:rsidR="003406E0" w:rsidRPr="00516174" w:rsidRDefault="003406E0" w:rsidP="003406E0">
      <w:r w:rsidRPr="00516174">
        <w:t xml:space="preserve">Note that in </w:t>
      </w:r>
      <w:r w:rsidRPr="00516174">
        <w:rPr>
          <w:i/>
        </w:rPr>
        <w:t>model refinement mode</w:t>
      </w:r>
      <w:r w:rsidRPr="00516174">
        <w:t>, none of the properties defined in the next section are accessed by the code.</w:t>
      </w:r>
    </w:p>
    <w:p w14:paraId="011DCF5D" w14:textId="77777777" w:rsidR="003406E0" w:rsidRPr="004234D4" w:rsidRDefault="003406E0" w:rsidP="003406E0">
      <w:pPr>
        <w:pStyle w:val="Heading3"/>
        <w:rPr>
          <w:bCs/>
        </w:rPr>
      </w:pPr>
      <w:bookmarkStart w:id="70" w:name="_Toc49763541"/>
      <w:bookmarkStart w:id="71" w:name="_Toc135830113"/>
      <w:r w:rsidRPr="004234D4">
        <w:rPr>
          <w:bCs/>
        </w:rPr>
        <w:t>Construction-From-Scratch Mode</w:t>
      </w:r>
      <w:bookmarkEnd w:id="70"/>
      <w:bookmarkEnd w:id="71"/>
    </w:p>
    <w:p w14:paraId="6FA8E312" w14:textId="2FBC2B87" w:rsidR="003406E0" w:rsidRPr="00516174" w:rsidRDefault="003406E0" w:rsidP="003406E0">
      <w:r w:rsidRPr="00516174">
        <w:rPr>
          <w:i/>
        </w:rPr>
        <w:t>gridConstructionMode</w:t>
      </w:r>
      <w:r w:rsidRPr="00516174">
        <w:t xml:space="preserve"> – if this property is equal to ‘</w:t>
      </w:r>
      <w:r w:rsidRPr="00516174">
        <w:rPr>
          <w:i/>
        </w:rPr>
        <w:t>scratch’</w:t>
      </w:r>
      <w:r w:rsidRPr="00516174">
        <w:t>, then GeoTessBuilder will construct a new GeoTessGrid from scratch using properties defined in this section.</w:t>
      </w:r>
      <w:r w:rsidR="00A60A46">
        <w:t xml:space="preserve"> </w:t>
      </w:r>
    </w:p>
    <w:p w14:paraId="73A167E6" w14:textId="77777777" w:rsidR="00BC3233" w:rsidRPr="00516174" w:rsidRDefault="00BC3233" w:rsidP="003406E0"/>
    <w:p w14:paraId="3D1C23E6" w14:textId="59B92182" w:rsidR="003406E0" w:rsidRPr="00516174" w:rsidRDefault="003406E0" w:rsidP="003406E0">
      <w:r w:rsidRPr="00516174">
        <w:rPr>
          <w:i/>
        </w:rPr>
        <w:t>initialSolid</w:t>
      </w:r>
      <w:r w:rsidRPr="00516174">
        <w:t xml:space="preserve"> – this property specifies the initial solid that defines the first level of each of the multi-level tessellations that will be included in the new grid.</w:t>
      </w:r>
      <w:r w:rsidR="00A60A46">
        <w:t xml:space="preserve"> </w:t>
      </w:r>
      <w:r w:rsidRPr="00516174">
        <w:t>The options are: icosahedron (default), tetrahexahedron, octahedron, and tetrahedron.</w:t>
      </w:r>
      <w:r w:rsidR="00A60A46">
        <w:t xml:space="preserve"> </w:t>
      </w:r>
      <w:r w:rsidRPr="00516174">
        <w:t>Any other value will cause an exception.</w:t>
      </w:r>
    </w:p>
    <w:p w14:paraId="0E1E49BC" w14:textId="77777777" w:rsidR="00BC3233" w:rsidRPr="00516174" w:rsidRDefault="00BC3233" w:rsidP="003406E0"/>
    <w:p w14:paraId="7B9A0565" w14:textId="2E474E65" w:rsidR="003406E0" w:rsidRPr="00516174" w:rsidRDefault="003406E0" w:rsidP="003406E0">
      <w:r w:rsidRPr="00516174">
        <w:rPr>
          <w:i/>
        </w:rPr>
        <w:t>nTessellations</w:t>
      </w:r>
      <w:r w:rsidRPr="00516174">
        <w:t xml:space="preserve"> – The number of multi-level tessellations to be included in the grid.</w:t>
      </w:r>
      <w:r w:rsidR="00A60A46">
        <w:t xml:space="preserve"> </w:t>
      </w:r>
      <w:r w:rsidRPr="00516174">
        <w:t>The default is 1.</w:t>
      </w:r>
    </w:p>
    <w:p w14:paraId="69A33FBD" w14:textId="77777777" w:rsidR="00BC3233" w:rsidRPr="00516174" w:rsidRDefault="00BC3233" w:rsidP="003406E0"/>
    <w:p w14:paraId="5ECDE189" w14:textId="4416C3FF" w:rsidR="003406E0" w:rsidRPr="00516174" w:rsidRDefault="003406E0" w:rsidP="003406E0">
      <w:r w:rsidRPr="00516174">
        <w:rPr>
          <w:i/>
        </w:rPr>
        <w:t>baseEdgeLengths</w:t>
      </w:r>
      <w:r w:rsidRPr="00516174">
        <w:t xml:space="preserve"> – the minimum </w:t>
      </w:r>
      <w:r w:rsidRPr="00516174">
        <w:rPr>
          <w:i/>
        </w:rPr>
        <w:t>triangle edge length</w:t>
      </w:r>
      <w:r w:rsidRPr="00516174">
        <w:t xml:space="preserve"> of the triangles in the top level of each tessellation.</w:t>
      </w:r>
      <w:r w:rsidR="00A60A46">
        <w:t xml:space="preserve"> </w:t>
      </w:r>
      <w:r w:rsidRPr="00516174">
        <w:t xml:space="preserve">The number of values must be equal to </w:t>
      </w:r>
      <w:r w:rsidRPr="00516174">
        <w:rPr>
          <w:i/>
        </w:rPr>
        <w:t>nTessellations</w:t>
      </w:r>
      <w:r w:rsidRPr="00516174">
        <w:t>.</w:t>
      </w:r>
      <w:r w:rsidR="00A60A46">
        <w:t xml:space="preserve"> </w:t>
      </w:r>
      <w:r w:rsidRPr="00516174">
        <w:t xml:space="preserve">If no points, paths or polygons are specified as </w:t>
      </w:r>
      <w:r w:rsidRPr="00516174">
        <w:lastRenderedPageBreak/>
        <w:t>described shortly, then uniform tessellations with this geographic resolution will be constructed.</w:t>
      </w:r>
      <w:r w:rsidR="00A60A46">
        <w:t xml:space="preserve"> </w:t>
      </w:r>
      <w:r w:rsidRPr="00516174">
        <w:t>If points, paths and/or polygons are specified, this property specifies the triangle size far from any of the points, paths or polygons.</w:t>
      </w:r>
    </w:p>
    <w:p w14:paraId="748852D3" w14:textId="77777777" w:rsidR="00BC3233" w:rsidRPr="00516174" w:rsidRDefault="00BC3233" w:rsidP="003406E0"/>
    <w:p w14:paraId="3B12D7F1" w14:textId="0438FD98" w:rsidR="00BC3233" w:rsidRPr="00516174" w:rsidRDefault="003406E0" w:rsidP="003406E0">
      <w:r w:rsidRPr="00516174">
        <w:rPr>
          <w:i/>
        </w:rPr>
        <w:t>points</w:t>
      </w:r>
      <w:r w:rsidRPr="00516174">
        <w:t xml:space="preserve"> – specification of a list of geographic locations about which refinement is to take place.</w:t>
      </w:r>
      <w:r w:rsidR="00A60A46">
        <w:t xml:space="preserve"> </w:t>
      </w:r>
      <w:r w:rsidRPr="00516174">
        <w:t>The supplied value is parsed as follows:</w:t>
      </w:r>
      <w:r w:rsidR="00A60A46">
        <w:t xml:space="preserve"> </w:t>
      </w:r>
      <w:r w:rsidRPr="00516174">
        <w:t>First, the property value is split into substrings based on the semicolon character (‘;’).</w:t>
      </w:r>
      <w:r w:rsidR="00A60A46">
        <w:t xml:space="preserve"> </w:t>
      </w:r>
      <w:r w:rsidRPr="00516174">
        <w:t>Each of these substrings defines a single point about which refinement is to occur.</w:t>
      </w:r>
      <w:r w:rsidR="00A60A46">
        <w:t xml:space="preserve"> </w:t>
      </w:r>
      <w:r w:rsidRPr="00516174">
        <w:t xml:space="preserve">Each substring is split on the comma character (‘,’) into a number of tokens. </w:t>
      </w:r>
    </w:p>
    <w:p w14:paraId="1B5229B3" w14:textId="0C5BDBFB" w:rsidR="003406E0" w:rsidRPr="00516174" w:rsidRDefault="003406E0" w:rsidP="003406E0">
      <w:r w:rsidRPr="00516174">
        <w:t xml:space="preserve"> </w:t>
      </w:r>
    </w:p>
    <w:p w14:paraId="3A168534" w14:textId="1965747B" w:rsidR="003406E0" w:rsidRPr="00516174" w:rsidRDefault="003406E0" w:rsidP="0071265D">
      <w:pPr>
        <w:numPr>
          <w:ilvl w:val="0"/>
          <w:numId w:val="27"/>
        </w:numPr>
        <w:spacing w:after="240"/>
      </w:pPr>
      <w:r w:rsidRPr="00516174">
        <w:t xml:space="preserve">If the resulting array of strings contains 3 tokens, they are interpreted to be (1) a </w:t>
      </w:r>
      <w:r w:rsidRPr="00516174">
        <w:rPr>
          <w:i/>
        </w:rPr>
        <w:t>file</w:t>
      </w:r>
      <w:r w:rsidRPr="00516174">
        <w:t xml:space="preserve"> </w:t>
      </w:r>
      <w:r w:rsidRPr="00516174">
        <w:rPr>
          <w:i/>
        </w:rPr>
        <w:t>name</w:t>
      </w:r>
      <w:r w:rsidRPr="00516174">
        <w:t xml:space="preserve">, (2) a </w:t>
      </w:r>
      <w:r w:rsidRPr="00516174">
        <w:rPr>
          <w:i/>
        </w:rPr>
        <w:t>tessellation</w:t>
      </w:r>
      <w:r w:rsidRPr="00516174">
        <w:t xml:space="preserve"> </w:t>
      </w:r>
      <w:r w:rsidRPr="00516174">
        <w:rPr>
          <w:i/>
        </w:rPr>
        <w:t>index</w:t>
      </w:r>
      <w:r w:rsidRPr="00516174">
        <w:t xml:space="preserve">, and (3) a </w:t>
      </w:r>
      <w:r w:rsidRPr="00516174">
        <w:rPr>
          <w:i/>
        </w:rPr>
        <w:t>triangle edge length</w:t>
      </w:r>
      <w:r w:rsidRPr="00516174">
        <w:t>.</w:t>
      </w:r>
      <w:r w:rsidR="00A60A46">
        <w:t xml:space="preserve"> </w:t>
      </w:r>
      <w:r w:rsidRPr="00516174">
        <w:t xml:space="preserve">Points are read from the specified file and the </w:t>
      </w:r>
      <w:r w:rsidRPr="00516174">
        <w:rPr>
          <w:i/>
        </w:rPr>
        <w:t>multi-level tessellation</w:t>
      </w:r>
      <w:r w:rsidRPr="00516174">
        <w:t xml:space="preserve"> with the specified index will be refined around all the points to the specified </w:t>
      </w:r>
      <w:r w:rsidRPr="00516174">
        <w:rPr>
          <w:i/>
        </w:rPr>
        <w:t>triangle edge length</w:t>
      </w:r>
      <w:r w:rsidRPr="00516174">
        <w:t>.</w:t>
      </w:r>
    </w:p>
    <w:p w14:paraId="0D00F92E" w14:textId="77777777" w:rsidR="003406E0" w:rsidRPr="00516174" w:rsidRDefault="003406E0" w:rsidP="0071265D">
      <w:pPr>
        <w:numPr>
          <w:ilvl w:val="0"/>
          <w:numId w:val="30"/>
        </w:numPr>
        <w:spacing w:after="240"/>
      </w:pPr>
      <w:r w:rsidRPr="00516174">
        <w:t>If the resulting array of tokens contains 5 elements, they are interpreted as follows:</w:t>
      </w:r>
    </w:p>
    <w:p w14:paraId="796412A7" w14:textId="77777777" w:rsidR="003406E0" w:rsidRPr="00516174" w:rsidRDefault="003406E0" w:rsidP="0071265D">
      <w:pPr>
        <w:numPr>
          <w:ilvl w:val="0"/>
          <w:numId w:val="29"/>
        </w:numPr>
        <w:spacing w:after="240"/>
      </w:pPr>
      <w:r w:rsidRPr="00516174">
        <w:t>Either ‘</w:t>
      </w:r>
      <w:r w:rsidRPr="00516174">
        <w:rPr>
          <w:i/>
        </w:rPr>
        <w:t>lat-lon</w:t>
      </w:r>
      <w:r w:rsidRPr="00516174">
        <w:t>’ or ‘</w:t>
      </w:r>
      <w:r w:rsidRPr="00516174">
        <w:rPr>
          <w:i/>
        </w:rPr>
        <w:t>lon-lat</w:t>
      </w:r>
      <w:r w:rsidRPr="00516174">
        <w:t>’ defining the order of latitude and longitude in entries 4 and 5 below.</w:t>
      </w:r>
    </w:p>
    <w:p w14:paraId="0F2C92AC" w14:textId="77777777" w:rsidR="003406E0" w:rsidRPr="00516174" w:rsidRDefault="003406E0" w:rsidP="0071265D">
      <w:pPr>
        <w:numPr>
          <w:ilvl w:val="0"/>
          <w:numId w:val="29"/>
        </w:numPr>
        <w:spacing w:after="240"/>
      </w:pPr>
      <w:r w:rsidRPr="00516174">
        <w:t xml:space="preserve">The index of the </w:t>
      </w:r>
      <w:r w:rsidRPr="00516174">
        <w:rPr>
          <w:i/>
        </w:rPr>
        <w:t>multi-level tessellation</w:t>
      </w:r>
      <w:r w:rsidRPr="00516174">
        <w:t xml:space="preserve"> to refine.</w:t>
      </w:r>
    </w:p>
    <w:p w14:paraId="3C0389A8" w14:textId="77777777" w:rsidR="003406E0" w:rsidRPr="00516174" w:rsidRDefault="003406E0" w:rsidP="0071265D">
      <w:pPr>
        <w:numPr>
          <w:ilvl w:val="0"/>
          <w:numId w:val="29"/>
        </w:numPr>
        <w:spacing w:after="240"/>
      </w:pPr>
      <w:r w:rsidRPr="00516174">
        <w:t xml:space="preserve">The </w:t>
      </w:r>
      <w:r w:rsidRPr="00516174">
        <w:rPr>
          <w:i/>
        </w:rPr>
        <w:t>triangle edge length</w:t>
      </w:r>
      <w:r w:rsidRPr="00516174">
        <w:t xml:space="preserve"> specifying how small the refined triangles around the point should be.</w:t>
      </w:r>
    </w:p>
    <w:p w14:paraId="6EC4BC35" w14:textId="77777777" w:rsidR="003406E0" w:rsidRPr="00516174" w:rsidRDefault="003406E0" w:rsidP="0071265D">
      <w:pPr>
        <w:numPr>
          <w:ilvl w:val="0"/>
          <w:numId w:val="29"/>
        </w:numPr>
        <w:spacing w:after="240"/>
      </w:pPr>
      <w:r w:rsidRPr="00516174">
        <w:t>Latitude or longitude of the point in degrees.</w:t>
      </w:r>
    </w:p>
    <w:p w14:paraId="0C7536B7" w14:textId="77777777" w:rsidR="003406E0" w:rsidRPr="00516174" w:rsidRDefault="003406E0" w:rsidP="0071265D">
      <w:pPr>
        <w:numPr>
          <w:ilvl w:val="0"/>
          <w:numId w:val="29"/>
        </w:numPr>
        <w:spacing w:after="240"/>
      </w:pPr>
      <w:r w:rsidRPr="00516174">
        <w:t>Latitude or longitude of the point degrees.</w:t>
      </w:r>
    </w:p>
    <w:p w14:paraId="07C0CEE5" w14:textId="3005E18C" w:rsidR="003406E0" w:rsidRPr="00516174" w:rsidRDefault="003406E0" w:rsidP="003406E0">
      <w:r w:rsidRPr="00516174">
        <w:rPr>
          <w:i/>
        </w:rPr>
        <w:t>paths</w:t>
      </w:r>
      <w:r w:rsidRPr="00516174">
        <w:t xml:space="preserve"> – specification of lists of points that define paths.</w:t>
      </w:r>
      <w:r w:rsidR="00A60A46">
        <w:t xml:space="preserve"> </w:t>
      </w:r>
      <w:r w:rsidRPr="00516174">
        <w:t>All triangles that contain any segment of the specified paths will be refined to the specified level.</w:t>
      </w:r>
      <w:r w:rsidR="00A60A46">
        <w:t xml:space="preserve"> </w:t>
      </w:r>
      <w:r w:rsidRPr="00516174">
        <w:t>The property value is parsed as follows:</w:t>
      </w:r>
      <w:r w:rsidR="00A60A46">
        <w:t xml:space="preserve"> </w:t>
      </w:r>
      <w:r w:rsidRPr="00516174">
        <w:t>First, the property value is split into substrings based on the semicolon character (‘;’).</w:t>
      </w:r>
      <w:r w:rsidR="00A60A46">
        <w:t xml:space="preserve"> </w:t>
      </w:r>
      <w:r w:rsidRPr="00516174">
        <w:t xml:space="preserve">Each substring includes the specification of a single </w:t>
      </w:r>
      <w:r w:rsidRPr="00516174">
        <w:rPr>
          <w:i/>
        </w:rPr>
        <w:t>path</w:t>
      </w:r>
      <w:r w:rsidRPr="00516174">
        <w:t>.</w:t>
      </w:r>
      <w:r w:rsidR="00A60A46">
        <w:t xml:space="preserve"> </w:t>
      </w:r>
      <w:r w:rsidRPr="00516174">
        <w:t>Each substring is split on the comma character (‘,’).</w:t>
      </w:r>
      <w:r w:rsidR="00A60A46">
        <w:t xml:space="preserve"> </w:t>
      </w:r>
      <w:r w:rsidRPr="00516174">
        <w:t xml:space="preserve">The resulting array of tokens must contain 3 tokens, which are interpreted to be (1) a file name, (2) a </w:t>
      </w:r>
      <w:r w:rsidRPr="00516174">
        <w:rPr>
          <w:i/>
        </w:rPr>
        <w:t>tessellation index</w:t>
      </w:r>
      <w:r w:rsidRPr="00516174">
        <w:t xml:space="preserve">, and (3) a </w:t>
      </w:r>
      <w:r w:rsidRPr="00516174">
        <w:rPr>
          <w:i/>
        </w:rPr>
        <w:t>triangle edge length</w:t>
      </w:r>
      <w:r w:rsidRPr="00516174">
        <w:t>.</w:t>
      </w:r>
      <w:r w:rsidR="00A60A46">
        <w:t xml:space="preserve"> </w:t>
      </w:r>
      <w:r w:rsidRPr="00516174">
        <w:t xml:space="preserve">Points are read from the specified </w:t>
      </w:r>
      <w:r w:rsidRPr="00516174">
        <w:rPr>
          <w:i/>
        </w:rPr>
        <w:t>file</w:t>
      </w:r>
      <w:r w:rsidRPr="00516174">
        <w:t xml:space="preserve"> and the multi-level tessellation with the specified index will be refined around all the paths to the specified </w:t>
      </w:r>
      <w:r w:rsidRPr="00516174">
        <w:rPr>
          <w:i/>
        </w:rPr>
        <w:t>triangle edge length</w:t>
      </w:r>
      <w:r w:rsidRPr="00516174">
        <w:t>.</w:t>
      </w:r>
    </w:p>
    <w:p w14:paraId="4F25BEAC" w14:textId="77777777" w:rsidR="00BF378D" w:rsidRPr="00516174" w:rsidRDefault="00BF378D" w:rsidP="003406E0"/>
    <w:p w14:paraId="0ACDD474" w14:textId="478B5295" w:rsidR="003406E0" w:rsidRPr="00516174" w:rsidRDefault="003406E0" w:rsidP="003406E0">
      <w:r w:rsidRPr="00516174">
        <w:rPr>
          <w:i/>
        </w:rPr>
        <w:t>polygons</w:t>
      </w:r>
      <w:r w:rsidRPr="00516174">
        <w:t xml:space="preserve"> – specification of one or more polygons.</w:t>
      </w:r>
      <w:r w:rsidR="00A60A46">
        <w:t xml:space="preserve"> </w:t>
      </w:r>
      <w:r w:rsidRPr="00516174">
        <w:t>All triangles that have at least one corner inside one of the polygons will be refined.</w:t>
      </w:r>
      <w:r w:rsidR="00A60A46">
        <w:t xml:space="preserve"> </w:t>
      </w:r>
      <w:r w:rsidRPr="00516174">
        <w:t>The property value is parsed as follows:</w:t>
      </w:r>
      <w:r w:rsidR="00A60A46">
        <w:t xml:space="preserve"> </w:t>
      </w:r>
      <w:r w:rsidRPr="00516174">
        <w:t>First, the property value is split into substrings based on the semicolon character (‘;’).</w:t>
      </w:r>
      <w:r w:rsidR="00A60A46">
        <w:t xml:space="preserve"> </w:t>
      </w:r>
      <w:r w:rsidRPr="00516174">
        <w:t xml:space="preserve">Each substring is the specification of a single </w:t>
      </w:r>
      <w:r w:rsidRPr="00516174">
        <w:rPr>
          <w:i/>
        </w:rPr>
        <w:t>polygon</w:t>
      </w:r>
      <w:r w:rsidRPr="00516174">
        <w:t>.</w:t>
      </w:r>
      <w:r w:rsidR="00A60A46">
        <w:t xml:space="preserve"> </w:t>
      </w:r>
      <w:r w:rsidRPr="00516174">
        <w:t>Each substring is split on the comma character (‘,’).</w:t>
      </w:r>
      <w:r w:rsidR="00A60A46">
        <w:t xml:space="preserve"> </w:t>
      </w:r>
      <w:r w:rsidRPr="00516174">
        <w:t>The resulting tokens are interpreted as follows:</w:t>
      </w:r>
    </w:p>
    <w:p w14:paraId="77198608" w14:textId="77777777" w:rsidR="000531F5" w:rsidRPr="00516174" w:rsidRDefault="000531F5" w:rsidP="003406E0"/>
    <w:p w14:paraId="20E001CD" w14:textId="3ACE9F88" w:rsidR="00754FA6" w:rsidRDefault="00754FA6" w:rsidP="00754FA6">
      <w:pPr>
        <w:numPr>
          <w:ilvl w:val="0"/>
          <w:numId w:val="30"/>
        </w:numPr>
      </w:pPr>
      <w:r w:rsidRPr="00516174">
        <w:t>If the first token is equal to ‘</w:t>
      </w:r>
      <w:r>
        <w:rPr>
          <w:i/>
        </w:rPr>
        <w:t>small_circles’</w:t>
      </w:r>
      <w:r w:rsidRPr="00516174">
        <w:t>, then the remaining tokens are interpreted as:</w:t>
      </w:r>
    </w:p>
    <w:p w14:paraId="6CE57295" w14:textId="77777777" w:rsidR="00F211BC" w:rsidRPr="00516174" w:rsidRDefault="00F211BC" w:rsidP="00114D4F">
      <w:pPr>
        <w:ind w:left="720"/>
      </w:pPr>
    </w:p>
    <w:p w14:paraId="4CB1CD38" w14:textId="46EBF5DF" w:rsidR="00754FA6" w:rsidRPr="00516174" w:rsidRDefault="00754FA6" w:rsidP="00754FA6">
      <w:pPr>
        <w:numPr>
          <w:ilvl w:val="1"/>
          <w:numId w:val="30"/>
        </w:numPr>
      </w:pPr>
      <w:r w:rsidRPr="00516174">
        <w:t xml:space="preserve">latitude of the center of the </w:t>
      </w:r>
      <w:r>
        <w:t>small circles</w:t>
      </w:r>
      <w:r w:rsidR="00A60A46">
        <w:t xml:space="preserve"> </w:t>
      </w:r>
    </w:p>
    <w:p w14:paraId="589F216F" w14:textId="77777777" w:rsidR="00754FA6" w:rsidRDefault="00754FA6" w:rsidP="00754FA6">
      <w:pPr>
        <w:numPr>
          <w:ilvl w:val="1"/>
          <w:numId w:val="30"/>
        </w:numPr>
      </w:pPr>
      <w:r w:rsidRPr="00516174">
        <w:t>longitude of the center of the</w:t>
      </w:r>
      <w:r>
        <w:t xml:space="preserve"> small circles</w:t>
      </w:r>
      <w:r w:rsidRPr="00516174">
        <w:t xml:space="preserve"> </w:t>
      </w:r>
    </w:p>
    <w:p w14:paraId="5C1ABC94" w14:textId="0E9B7898" w:rsidR="00754FA6" w:rsidRPr="00516174" w:rsidRDefault="00754FA6" w:rsidP="00754FA6">
      <w:pPr>
        <w:numPr>
          <w:ilvl w:val="1"/>
          <w:numId w:val="30"/>
        </w:numPr>
      </w:pPr>
      <w:r>
        <w:lastRenderedPageBreak/>
        <w:t>‘in’ or ‘out’ specifying whether the center of the small circles is considere</w:t>
      </w:r>
      <w:r w:rsidR="009442B3">
        <w:t>d</w:t>
      </w:r>
      <w:r>
        <w:t xml:space="preserve"> inside or outside the polygon</w:t>
      </w:r>
      <w:r w:rsidRPr="00516174">
        <w:t xml:space="preserve"> </w:t>
      </w:r>
    </w:p>
    <w:p w14:paraId="7AEADBE7" w14:textId="4B2C7F9A" w:rsidR="00754FA6" w:rsidRPr="00516174" w:rsidRDefault="00754FA6" w:rsidP="00754FA6">
      <w:pPr>
        <w:numPr>
          <w:ilvl w:val="1"/>
          <w:numId w:val="30"/>
        </w:numPr>
      </w:pPr>
      <w:r>
        <w:t xml:space="preserve">an arbitrary number of small circle radii, in degrees. </w:t>
      </w:r>
    </w:p>
    <w:p w14:paraId="1F03161F" w14:textId="77777777" w:rsidR="00754FA6" w:rsidRPr="00516174" w:rsidRDefault="00754FA6" w:rsidP="00754FA6">
      <w:pPr>
        <w:numPr>
          <w:ilvl w:val="1"/>
          <w:numId w:val="30"/>
        </w:numPr>
      </w:pPr>
      <w:r w:rsidRPr="00516174">
        <w:t>tessellation index</w:t>
      </w:r>
    </w:p>
    <w:p w14:paraId="547457A3" w14:textId="7B14FF3C" w:rsidR="00754FA6" w:rsidRDefault="00754FA6" w:rsidP="00754FA6">
      <w:pPr>
        <w:numPr>
          <w:ilvl w:val="1"/>
          <w:numId w:val="30"/>
        </w:numPr>
      </w:pPr>
      <w:r w:rsidRPr="00516174">
        <w:t>triangle edge length specifying the size of the triangles desired</w:t>
      </w:r>
      <w:r w:rsidR="002069D8">
        <w:t xml:space="preserve"> inside the polygon</w:t>
      </w:r>
      <w:r w:rsidRPr="00516174">
        <w:t>.</w:t>
      </w:r>
    </w:p>
    <w:p w14:paraId="337368DA" w14:textId="77777777" w:rsidR="00C75D6A" w:rsidRDefault="00C75D6A" w:rsidP="00754FA6">
      <w:pPr>
        <w:ind w:left="720"/>
      </w:pPr>
    </w:p>
    <w:p w14:paraId="703D9C7A" w14:textId="0580C1A8" w:rsidR="00754FA6" w:rsidRPr="00516174" w:rsidRDefault="00754FA6" w:rsidP="00754FA6">
      <w:pPr>
        <w:ind w:left="720"/>
      </w:pPr>
      <w:r>
        <w:t xml:space="preserve">The small circle radii, which must be &gt; 0 and &lt; 180 degrees, </w:t>
      </w:r>
      <w:r w:rsidR="009442B3">
        <w:t>will define a series of bands surrounding the center point, with the bands alternating between being inside and outside the poly</w:t>
      </w:r>
      <w:r w:rsidR="00541587">
        <w:t>g</w:t>
      </w:r>
      <w:r w:rsidR="009442B3">
        <w:t>on.</w:t>
      </w:r>
      <w:r w:rsidR="00A60A46">
        <w:t xml:space="preserve"> </w:t>
      </w:r>
      <w:r w:rsidR="009442B3">
        <w:t xml:space="preserve">For example, </w:t>
      </w:r>
      <w:r w:rsidR="009C5D81">
        <w:t xml:space="preserve">to define a spherical cap surrounding </w:t>
      </w:r>
      <w:r w:rsidR="00BB1CC3">
        <w:t>the</w:t>
      </w:r>
      <w:r w:rsidR="009C5D81">
        <w:t xml:space="preserve"> central point, specify a single radius </w:t>
      </w:r>
      <w:r w:rsidR="00A97C2E">
        <w:t>at the desired distance from the central point and specify that the central point is ‘in’.</w:t>
      </w:r>
      <w:r w:rsidR="00A60A46">
        <w:t xml:space="preserve"> </w:t>
      </w:r>
      <w:r w:rsidR="009442B3">
        <w:t xml:space="preserve">A polygon appropriate for defining the region of validity for seismic phase PKPbc, valid from </w:t>
      </w:r>
      <w:r w:rsidR="00C75D6A">
        <w:t xml:space="preserve">145 to 155 degrees, can be specified with two </w:t>
      </w:r>
      <w:r w:rsidR="00662B2F">
        <w:t xml:space="preserve">small circle </w:t>
      </w:r>
      <w:r w:rsidR="004C373A">
        <w:t>radii</w:t>
      </w:r>
      <w:r w:rsidR="00C75D6A">
        <w:t xml:space="preserve"> and specifying that the center of the polygon is ‘out’.</w:t>
      </w:r>
    </w:p>
    <w:p w14:paraId="0E52E0C9" w14:textId="77777777" w:rsidR="00754FA6" w:rsidRPr="00516174" w:rsidRDefault="00754FA6" w:rsidP="00754FA6">
      <w:pPr>
        <w:ind w:left="1080"/>
      </w:pPr>
    </w:p>
    <w:p w14:paraId="3E5610D3" w14:textId="37920DC4" w:rsidR="003406E0" w:rsidRPr="00516174" w:rsidRDefault="00763E19" w:rsidP="0071265D">
      <w:pPr>
        <w:numPr>
          <w:ilvl w:val="0"/>
          <w:numId w:val="30"/>
        </w:numPr>
      </w:pPr>
      <w:r w:rsidRPr="00516174">
        <w:t>Otherwise,</w:t>
      </w:r>
      <w:r w:rsidR="003406E0" w:rsidRPr="00516174">
        <w:t xml:space="preserve"> the tokens are interpreted as follows:</w:t>
      </w:r>
    </w:p>
    <w:p w14:paraId="06D03696" w14:textId="14C49D04" w:rsidR="003406E0" w:rsidRPr="00516174" w:rsidRDefault="003406E0" w:rsidP="0071265D">
      <w:pPr>
        <w:numPr>
          <w:ilvl w:val="1"/>
          <w:numId w:val="30"/>
        </w:numPr>
      </w:pPr>
      <w:r w:rsidRPr="00516174">
        <w:t xml:space="preserve">The name of a </w:t>
      </w:r>
      <w:r w:rsidRPr="00516174">
        <w:rPr>
          <w:i/>
        </w:rPr>
        <w:t>file</w:t>
      </w:r>
      <w:r w:rsidRPr="00516174">
        <w:t xml:space="preserve"> containing the definition of a polygon.</w:t>
      </w:r>
      <w:r w:rsidR="00A60A46">
        <w:t xml:space="preserve"> </w:t>
      </w:r>
      <w:r w:rsidRPr="00516174">
        <w:t xml:space="preserve">Files can be either an </w:t>
      </w:r>
      <w:r w:rsidR="006B295C">
        <w:t>ASCII</w:t>
      </w:r>
      <w:r w:rsidRPr="00516174">
        <w:t xml:space="preserve"> file or a Google Earth kmz/kml file.</w:t>
      </w:r>
      <w:r w:rsidR="00A60A46">
        <w:t xml:space="preserve"> </w:t>
      </w:r>
      <w:r w:rsidR="00B858E4" w:rsidRPr="00516174">
        <w:t>ASCII</w:t>
      </w:r>
      <w:r w:rsidRPr="00516174">
        <w:t xml:space="preserve"> files contain a list of points defining a closed polygon.</w:t>
      </w:r>
      <w:r w:rsidR="00A60A46">
        <w:t xml:space="preserve"> </w:t>
      </w:r>
      <w:r w:rsidRPr="00516174">
        <w:t>Each point is specified as either a latitude-longitude or longitude-latitude pair, in degrees.</w:t>
      </w:r>
      <w:r w:rsidR="00A60A46">
        <w:t xml:space="preserve"> </w:t>
      </w:r>
      <w:r w:rsidRPr="00516174">
        <w:t>Latitude-longitude order is the default, but if the file contains the line ‘lon-lat’, then points are assumed to be in lon-lat order.</w:t>
      </w:r>
      <w:r w:rsidR="00A60A46">
        <w:t xml:space="preserve"> </w:t>
      </w:r>
      <w:r w:rsidRPr="00516174">
        <w:t>Latitude and longitude values can be separated by either a comma or white space.</w:t>
      </w:r>
      <w:r w:rsidR="00A60A46">
        <w:t xml:space="preserve"> </w:t>
      </w:r>
      <w:r w:rsidRPr="00516174">
        <w:t>Kml/kmz files contain a single polygon as defined by Google Earth.</w:t>
      </w:r>
    </w:p>
    <w:p w14:paraId="7CCADA5A" w14:textId="77777777" w:rsidR="003406E0" w:rsidRPr="00516174" w:rsidRDefault="003406E0" w:rsidP="0071265D">
      <w:pPr>
        <w:numPr>
          <w:ilvl w:val="1"/>
          <w:numId w:val="30"/>
        </w:numPr>
      </w:pPr>
      <w:r w:rsidRPr="00516174">
        <w:rPr>
          <w:i/>
        </w:rPr>
        <w:t>tessellation</w:t>
      </w:r>
      <w:r w:rsidRPr="00516174">
        <w:t xml:space="preserve"> index</w:t>
      </w:r>
    </w:p>
    <w:p w14:paraId="0D27A1F0" w14:textId="77777777" w:rsidR="003406E0" w:rsidRPr="00516174" w:rsidRDefault="003406E0" w:rsidP="0071265D">
      <w:pPr>
        <w:numPr>
          <w:ilvl w:val="1"/>
          <w:numId w:val="30"/>
        </w:numPr>
      </w:pPr>
      <w:r w:rsidRPr="00516174">
        <w:rPr>
          <w:i/>
        </w:rPr>
        <w:t>triangle edge length</w:t>
      </w:r>
      <w:r w:rsidRPr="00516174">
        <w:t xml:space="preserve"> specifying the size of the triangles desired within the polygon.</w:t>
      </w:r>
    </w:p>
    <w:p w14:paraId="447C35C0" w14:textId="77777777" w:rsidR="003406E0" w:rsidRPr="00516174" w:rsidRDefault="003406E0" w:rsidP="003406E0">
      <w:pPr>
        <w:ind w:left="1080"/>
      </w:pPr>
    </w:p>
    <w:p w14:paraId="336D5DEC" w14:textId="77777777" w:rsidR="0072527E" w:rsidRPr="00516174" w:rsidRDefault="003406E0" w:rsidP="003406E0">
      <w:r w:rsidRPr="00516174">
        <w:rPr>
          <w:i/>
        </w:rPr>
        <w:t>outputGridFile</w:t>
      </w:r>
      <w:r w:rsidRPr="00516174">
        <w:t xml:space="preserve"> – the name of the file to receive the new GeoTessGrid. </w:t>
      </w:r>
    </w:p>
    <w:p w14:paraId="6C26DE1D" w14:textId="6A0A97C5" w:rsidR="003406E0" w:rsidRPr="00516174" w:rsidRDefault="003406E0" w:rsidP="003406E0">
      <w:r w:rsidRPr="00516174">
        <w:t xml:space="preserve"> </w:t>
      </w:r>
    </w:p>
    <w:p w14:paraId="2A23F6CC" w14:textId="2167520B" w:rsidR="003406E0" w:rsidRDefault="003406E0" w:rsidP="003406E0">
      <w:r w:rsidRPr="00516174">
        <w:rPr>
          <w:i/>
        </w:rPr>
        <w:t>vtkFile</w:t>
      </w:r>
      <w:r w:rsidRPr="00516174">
        <w:t xml:space="preserve"> – the name of the file to receive the GeoTessGrid in vtk format</w:t>
      </w:r>
      <w:r w:rsidR="0073016E">
        <w:t xml:space="preserve"> (</w:t>
      </w:r>
      <w:hyperlink r:id="rId58" w:history="1">
        <w:r w:rsidR="0073016E" w:rsidRPr="0073016E">
          <w:rPr>
            <w:rStyle w:val="Hyperlink"/>
          </w:rPr>
          <w:t>http://www.vtk.org/VTK/img/file-formats.pdf</w:t>
        </w:r>
      </w:hyperlink>
      <w:r w:rsidR="0073016E" w:rsidRPr="00516174">
        <w:t>).</w:t>
      </w:r>
      <w:r w:rsidRPr="00516174">
        <w:t xml:space="preserve"> These files can be opened with </w:t>
      </w:r>
      <w:r w:rsidR="004F3BE6">
        <w:rPr>
          <w:i/>
        </w:rPr>
        <w:t>ParaView</w:t>
      </w:r>
      <w:r w:rsidRPr="00516174">
        <w:t>, which is free software for visualization of 3D objects (</w:t>
      </w:r>
      <w:hyperlink r:id="rId59" w:history="1">
        <w:r w:rsidRPr="00516174">
          <w:rPr>
            <w:rStyle w:val="Hyperlink"/>
          </w:rPr>
          <w:t>http://www.paraview.org</w:t>
        </w:r>
      </w:hyperlink>
      <w:r w:rsidRPr="00516174">
        <w:t>). A separate file will be generated for each multi-level tessellation.</w:t>
      </w:r>
      <w:r w:rsidR="00A60A46">
        <w:t xml:space="preserve"> </w:t>
      </w:r>
      <w:r w:rsidRPr="00516174">
        <w:t>Include the substring ‘%d’ in the file name. It will be replaced with the tessellation number in the filename.</w:t>
      </w:r>
      <w:r w:rsidR="00A60A46">
        <w:t xml:space="preserve"> </w:t>
      </w:r>
      <w:r w:rsidRPr="00516174">
        <w:t>If only one tessellation is being generated then the ‘%d’ substring is not required.</w:t>
      </w:r>
      <w:r w:rsidR="00A60A46">
        <w:t xml:space="preserve"> </w:t>
      </w:r>
      <w:r w:rsidRPr="00516174">
        <w:t xml:space="preserve">The filename must end with the extension “.vtk”. </w:t>
      </w:r>
    </w:p>
    <w:p w14:paraId="257F0936" w14:textId="15911052" w:rsidR="008D701B" w:rsidRDefault="008D701B" w:rsidP="003406E0"/>
    <w:p w14:paraId="792BDA00" w14:textId="441CFDA0" w:rsidR="008D701B" w:rsidRPr="008D701B" w:rsidRDefault="008D701B" w:rsidP="003406E0">
      <w:r w:rsidRPr="008D701B">
        <w:rPr>
          <w:i/>
          <w:iCs/>
        </w:rPr>
        <w:t>rotateGrid</w:t>
      </w:r>
      <w:r>
        <w:t xml:space="preserve"> – This property will cause the grid to be rotated such that grid vertex 0 will be located at the specified position.</w:t>
      </w:r>
      <w:r w:rsidR="00A60A46">
        <w:t xml:space="preserve"> </w:t>
      </w:r>
      <w:r>
        <w:t xml:space="preserve">Specify </w:t>
      </w:r>
      <w:r w:rsidR="009B46DC" w:rsidRPr="002069D8">
        <w:rPr>
          <w:b/>
          <w:bCs/>
        </w:rPr>
        <w:t>geographic</w:t>
      </w:r>
      <w:r w:rsidR="009B46DC">
        <w:t xml:space="preserve"> </w:t>
      </w:r>
      <w:r>
        <w:t>latitude and longitude in degrees.</w:t>
      </w:r>
      <w:r w:rsidR="00A60A46">
        <w:t xml:space="preserve"> </w:t>
      </w:r>
      <w:r>
        <w:t xml:space="preserve">This is equivalent to using property </w:t>
      </w:r>
      <w:r w:rsidRPr="008D701B">
        <w:rPr>
          <w:i/>
          <w:iCs/>
        </w:rPr>
        <w:t>eulerRotationAngles</w:t>
      </w:r>
      <w:r>
        <w:t xml:space="preserve"> with values </w:t>
      </w:r>
      <w:r w:rsidRPr="00516174">
        <w:rPr>
          <w:i/>
        </w:rPr>
        <w:t>lon</w:t>
      </w:r>
      <w:r w:rsidRPr="00516174">
        <w:t xml:space="preserve">+90, </w:t>
      </w:r>
      <w:r w:rsidRPr="00516174">
        <w:rPr>
          <w:i/>
        </w:rPr>
        <w:t>geocentric_</w:t>
      </w:r>
      <w:r>
        <w:rPr>
          <w:i/>
        </w:rPr>
        <w:t>co</w:t>
      </w:r>
      <w:r w:rsidRPr="00516174">
        <w:rPr>
          <w:i/>
        </w:rPr>
        <w:t>lat</w:t>
      </w:r>
      <w:r w:rsidRPr="00516174">
        <w:t xml:space="preserve">, </w:t>
      </w:r>
      <w:r>
        <w:t>-9</w:t>
      </w:r>
      <w:r w:rsidRPr="00516174">
        <w:t>0.</w:t>
      </w:r>
    </w:p>
    <w:p w14:paraId="24AE40B5" w14:textId="77777777" w:rsidR="0072527E" w:rsidRPr="00516174" w:rsidRDefault="0072527E" w:rsidP="003406E0"/>
    <w:p w14:paraId="40BFB81E" w14:textId="273AADD5" w:rsidR="003406E0" w:rsidRDefault="003406E0" w:rsidP="003406E0">
      <w:r w:rsidRPr="00516174">
        <w:rPr>
          <w:i/>
        </w:rPr>
        <w:t>eulerRotationAngles</w:t>
      </w:r>
      <w:r w:rsidRPr="00516174">
        <w:t xml:space="preserve"> – It is possible to rotate the triangular tessellation produced by GeoTessBuilder, relative to the traditional latitude, longitude grid, by providing 3 Euler rotations angles, in degrees.</w:t>
      </w:r>
      <w:r w:rsidR="00A60A46">
        <w:t xml:space="preserve"> </w:t>
      </w:r>
      <w:r w:rsidRPr="00516174">
        <w:t xml:space="preserve">Given two coordinate systems xyz and XYZ with common origin, starting with the axis z and Z overlapping, the position of the second can be specified in terms of the first using three rotations with angles A, B, C as follows: </w:t>
      </w:r>
    </w:p>
    <w:p w14:paraId="20E16269" w14:textId="77777777" w:rsidR="00F211BC" w:rsidRPr="00516174" w:rsidRDefault="00F211BC" w:rsidP="003406E0"/>
    <w:p w14:paraId="16071FBB" w14:textId="77777777" w:rsidR="003406E0" w:rsidRPr="00516174" w:rsidRDefault="003406E0" w:rsidP="0071265D">
      <w:pPr>
        <w:numPr>
          <w:ilvl w:val="0"/>
          <w:numId w:val="32"/>
        </w:numPr>
        <w:spacing w:after="240"/>
      </w:pPr>
      <w:r w:rsidRPr="00516174">
        <w:t xml:space="preserve">Rotate the xyz-system about the z-axis by A. </w:t>
      </w:r>
    </w:p>
    <w:p w14:paraId="2A5911B1" w14:textId="77777777" w:rsidR="003406E0" w:rsidRPr="00516174" w:rsidRDefault="003406E0" w:rsidP="0071265D">
      <w:pPr>
        <w:numPr>
          <w:ilvl w:val="0"/>
          <w:numId w:val="32"/>
        </w:numPr>
        <w:spacing w:after="240"/>
      </w:pPr>
      <w:r w:rsidRPr="00516174">
        <w:t xml:space="preserve">Rotate the xyz-system again about the now rotated x-axis by B. </w:t>
      </w:r>
    </w:p>
    <w:p w14:paraId="36087517" w14:textId="77777777" w:rsidR="003406E0" w:rsidRPr="00516174" w:rsidRDefault="003406E0" w:rsidP="0071265D">
      <w:pPr>
        <w:numPr>
          <w:ilvl w:val="0"/>
          <w:numId w:val="32"/>
        </w:numPr>
        <w:spacing w:after="240"/>
      </w:pPr>
      <w:r w:rsidRPr="00516174">
        <w:lastRenderedPageBreak/>
        <w:t xml:space="preserve">Rotate the xyz-system a third time about the new z-axis by C. </w:t>
      </w:r>
    </w:p>
    <w:p w14:paraId="4E502B3C" w14:textId="2E14D8FB" w:rsidR="003406E0" w:rsidRPr="00516174" w:rsidRDefault="003406E0" w:rsidP="003406E0">
      <w:pPr>
        <w:rPr>
          <w:rStyle w:val="Hyperlink"/>
          <w:color w:val="auto"/>
          <w:u w:val="none"/>
        </w:rPr>
      </w:pPr>
      <w:r w:rsidRPr="00516174">
        <w:t>Clockwise rotations, when looking in direction of vector, are positive</w:t>
      </w:r>
      <w:r w:rsidR="00BB5238" w:rsidRPr="00516174">
        <w:t xml:space="preserve"> (s</w:t>
      </w:r>
      <w:r w:rsidR="0072527E" w:rsidRPr="00516174">
        <w:t>ee</w:t>
      </w:r>
      <w:r w:rsidRPr="00516174">
        <w:t xml:space="preserve"> </w:t>
      </w:r>
      <w:hyperlink r:id="rId60" w:history="1">
        <w:r w:rsidRPr="00516174">
          <w:rPr>
            <w:rStyle w:val="Hyperlink"/>
          </w:rPr>
          <w:t>http://mathworld.wolfram.com/EulerAngles.html</w:t>
        </w:r>
      </w:hyperlink>
      <w:r w:rsidR="00BB5238" w:rsidRPr="00516174">
        <w:t>)</w:t>
      </w:r>
      <w:r w:rsidR="000A14A7" w:rsidRPr="00516174">
        <w:t>.</w:t>
      </w:r>
    </w:p>
    <w:p w14:paraId="3DB3C468" w14:textId="77777777" w:rsidR="0072527E" w:rsidRPr="00516174" w:rsidRDefault="0072527E" w:rsidP="003406E0"/>
    <w:p w14:paraId="74978C36" w14:textId="44B821F1" w:rsidR="003406E0" w:rsidRPr="00516174" w:rsidRDefault="003406E0" w:rsidP="003406E0">
      <w:r w:rsidRPr="00516174">
        <w:t xml:space="preserve">For example, to rotate the grid such that grid vertex 0, which normally coincides with the north pole, resides instead at position </w:t>
      </w:r>
      <w:r w:rsidRPr="00516174">
        <w:rPr>
          <w:i/>
        </w:rPr>
        <w:t>geocentric_lat0</w:t>
      </w:r>
      <w:r w:rsidRPr="00516174">
        <w:t xml:space="preserve">, </w:t>
      </w:r>
      <w:r w:rsidRPr="00516174">
        <w:rPr>
          <w:i/>
        </w:rPr>
        <w:t>lon0</w:t>
      </w:r>
      <w:r w:rsidRPr="00516174">
        <w:t xml:space="preserve"> (in degrees), then supply the 3 Euler rotation angles </w:t>
      </w:r>
      <w:r w:rsidRPr="00516174">
        <w:rPr>
          <w:i/>
        </w:rPr>
        <w:t>lon0</w:t>
      </w:r>
      <w:r w:rsidRPr="00516174">
        <w:t>+90, 90 -</w:t>
      </w:r>
      <w:r w:rsidRPr="00516174">
        <w:rPr>
          <w:i/>
        </w:rPr>
        <w:t xml:space="preserve"> geocentric_lat0</w:t>
      </w:r>
      <w:r w:rsidRPr="00516174">
        <w:t xml:space="preserve">, </w:t>
      </w:r>
      <w:r w:rsidR="00B174C5">
        <w:t>-9</w:t>
      </w:r>
      <w:r w:rsidRPr="00516174">
        <w:t xml:space="preserve">0. </w:t>
      </w:r>
    </w:p>
    <w:p w14:paraId="74EAF7A3" w14:textId="515CF3FD" w:rsidR="003406E0" w:rsidRDefault="003406E0" w:rsidP="003406E0">
      <w:pPr>
        <w:pStyle w:val="Heading2"/>
        <w:rPr>
          <w:bCs/>
        </w:rPr>
      </w:pPr>
      <w:bookmarkStart w:id="72" w:name="_Toc49763542"/>
      <w:bookmarkStart w:id="73" w:name="_Toc135830114"/>
      <w:r w:rsidRPr="004234D4">
        <w:rPr>
          <w:bCs/>
        </w:rPr>
        <w:t>GeoTessBuilder Examples</w:t>
      </w:r>
      <w:bookmarkEnd w:id="72"/>
      <w:bookmarkEnd w:id="73"/>
    </w:p>
    <w:p w14:paraId="76091131" w14:textId="50C604D0" w:rsidR="00B06F64" w:rsidRPr="00B06F64" w:rsidRDefault="00670439" w:rsidP="00B06F64">
      <w:pPr>
        <w:pStyle w:val="SANDBODY"/>
      </w:pPr>
      <w:r>
        <w:t xml:space="preserve">The examples described in the following sections can be found in </w:t>
      </w:r>
      <w:r w:rsidRPr="002C39D5">
        <w:rPr>
          <w:b/>
          <w:bCs/>
        </w:rPr>
        <w:t>~/GeoTessJava/Examples</w:t>
      </w:r>
      <w:r>
        <w:t xml:space="preserve"> or in </w:t>
      </w:r>
      <w:r w:rsidRPr="002C39D5">
        <w:rPr>
          <w:b/>
          <w:bCs/>
        </w:rPr>
        <w:t>~/Salsa3DSoftware/Examples/GeoTessJava</w:t>
      </w:r>
      <w:r>
        <w:t xml:space="preserve"> depending on whether GeoTess was downloaded individually or as part of the Salsa3DSoftware package.</w:t>
      </w:r>
    </w:p>
    <w:p w14:paraId="752B2A83" w14:textId="77777777" w:rsidR="003406E0" w:rsidRPr="004234D4" w:rsidRDefault="003406E0" w:rsidP="003406E0">
      <w:pPr>
        <w:pStyle w:val="Heading3"/>
        <w:rPr>
          <w:bCs/>
        </w:rPr>
      </w:pPr>
      <w:bookmarkStart w:id="74" w:name="_Toc49763543"/>
      <w:bookmarkStart w:id="75" w:name="_Toc135830115"/>
      <w:r w:rsidRPr="004234D4">
        <w:rPr>
          <w:bCs/>
        </w:rPr>
        <w:t>Example 1</w:t>
      </w:r>
      <w:bookmarkEnd w:id="74"/>
      <w:bookmarkEnd w:id="75"/>
    </w:p>
    <w:p w14:paraId="140ADF00" w14:textId="658A7A3F" w:rsidR="003406E0" w:rsidRPr="00516174" w:rsidRDefault="003406E0" w:rsidP="003406E0">
      <w:r w:rsidRPr="00516174">
        <w:t>The first example of building a grid will construct a single GeoTessGrid object that is comprised of three multi-level tessellations.</w:t>
      </w:r>
      <w:r w:rsidR="0040139C">
        <w:t xml:space="preserve"> The example properties file can be found in </w:t>
      </w:r>
      <w:r w:rsidR="00B95B2D">
        <w:t>the</w:t>
      </w:r>
      <w:r w:rsidR="00D04402">
        <w:t xml:space="preserve"> Examples</w:t>
      </w:r>
      <w:r w:rsidR="00B95B2D">
        <w:t xml:space="preserve"> subfolder </w:t>
      </w:r>
      <w:r w:rsidR="00B95B2D">
        <w:rPr>
          <w:b/>
          <w:bCs/>
        </w:rPr>
        <w:t>gridbuilder_3_tessellation_grid</w:t>
      </w:r>
      <w:r w:rsidR="00B95B2D">
        <w:t>.</w:t>
      </w:r>
      <w:r w:rsidR="00A60A46">
        <w:t xml:space="preserve"> </w:t>
      </w:r>
      <w:r w:rsidRPr="00516174">
        <w:t>Each tessellation has uniform resolution in the geographic dimensions.</w:t>
      </w:r>
      <w:r w:rsidR="00A60A46">
        <w:t xml:space="preserve"> </w:t>
      </w:r>
      <w:r w:rsidRPr="00516174">
        <w:t xml:space="preserve">See </w:t>
      </w:r>
      <w:r w:rsidR="00087648">
        <w:t>S</w:t>
      </w:r>
      <w:r w:rsidRPr="00516174">
        <w:t>ection</w:t>
      </w:r>
      <w:r w:rsidR="00087648">
        <w:t xml:space="preserve"> </w:t>
      </w:r>
      <w:r w:rsidR="00087648">
        <w:fldChar w:fldCharType="begin"/>
      </w:r>
      <w:r w:rsidR="00087648">
        <w:instrText xml:space="preserve"> REF _Ref136937985 \r \h </w:instrText>
      </w:r>
      <w:r w:rsidR="00087648">
        <w:fldChar w:fldCharType="separate"/>
      </w:r>
      <w:r w:rsidR="00087648">
        <w:t>4.1</w:t>
      </w:r>
      <w:r w:rsidR="00087648">
        <w:fldChar w:fldCharType="end"/>
      </w:r>
      <w:r w:rsidRPr="00516174">
        <w:t xml:space="preserve"> to learn how to use a GeoTessGrid </w:t>
      </w:r>
      <w:r w:rsidR="00087648">
        <w:t>such as</w:t>
      </w:r>
      <w:r w:rsidRPr="00516174">
        <w:t xml:space="preserve"> this</w:t>
      </w:r>
      <w:r w:rsidR="00087648">
        <w:t xml:space="preserve"> one</w:t>
      </w:r>
      <w:r w:rsidRPr="00516174">
        <w:t xml:space="preserve"> to</w:t>
      </w:r>
      <w:r w:rsidR="00A433AE">
        <w:t xml:space="preserve"> build</w:t>
      </w:r>
      <w:r w:rsidRPr="00516174">
        <w:t xml:space="preserve"> a GeoTessModel.</w:t>
      </w:r>
    </w:p>
    <w:p w14:paraId="7ED9D949" w14:textId="77777777" w:rsidR="00062B07" w:rsidRPr="00516174" w:rsidRDefault="00062B07" w:rsidP="003406E0"/>
    <w:p w14:paraId="0019BCC6" w14:textId="0671BA09" w:rsidR="003406E0" w:rsidRPr="00516174" w:rsidRDefault="003406E0" w:rsidP="003406E0">
      <w:r w:rsidRPr="00516174">
        <w:t>The property file for this example contains:</w:t>
      </w:r>
    </w:p>
    <w:p w14:paraId="53FAB021" w14:textId="77777777" w:rsidR="00062B07" w:rsidRPr="00516174" w:rsidRDefault="00062B07" w:rsidP="003406E0"/>
    <w:p w14:paraId="766BAD2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gridbuilder.properties</w:t>
      </w:r>
    </w:p>
    <w:p w14:paraId="1BDDA37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this properties file will result in a single GeoTessGrid</w:t>
      </w:r>
    </w:p>
    <w:p w14:paraId="20D57ABB" w14:textId="0C80A2CC"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object consisting of 3 multi-level tessellations.</w:t>
      </w:r>
      <w:r w:rsidR="00A60A46">
        <w:rPr>
          <w:rFonts w:ascii="Courier New" w:hAnsi="Courier New" w:cs="Courier New"/>
          <w:sz w:val="16"/>
          <w:szCs w:val="16"/>
        </w:rPr>
        <w:t xml:space="preserve"> </w:t>
      </w:r>
      <w:r w:rsidRPr="00516174">
        <w:rPr>
          <w:rFonts w:ascii="Courier New" w:hAnsi="Courier New" w:cs="Courier New"/>
          <w:sz w:val="16"/>
          <w:szCs w:val="16"/>
        </w:rPr>
        <w:t xml:space="preserve">The </w:t>
      </w:r>
    </w:p>
    <w:p w14:paraId="38D211A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triangles on the top level of each tessellation will each be</w:t>
      </w:r>
    </w:p>
    <w:p w14:paraId="6DFB2214" w14:textId="3DF232C4"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approximately uniform in the geographic dimensions.</w:t>
      </w:r>
      <w:r w:rsidR="00A60A46">
        <w:rPr>
          <w:rFonts w:ascii="Courier New" w:hAnsi="Courier New" w:cs="Courier New"/>
          <w:sz w:val="16"/>
          <w:szCs w:val="16"/>
        </w:rPr>
        <w:t xml:space="preserve"> </w:t>
      </w:r>
    </w:p>
    <w:p w14:paraId="56575C3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0 will have triangles with edge lengths of about 32 degrees</w:t>
      </w:r>
    </w:p>
    <w:p w14:paraId="707A7D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1 will have triangles with edge lengths of about 16 degrees</w:t>
      </w:r>
    </w:p>
    <w:p w14:paraId="262CB20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Tessellation 2 will have triangles with edge lengths of about 4 degrees.</w:t>
      </w:r>
    </w:p>
    <w:p w14:paraId="1BB7529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All three tessellations will be stored together in the same output file.</w:t>
      </w:r>
    </w:p>
    <w:p w14:paraId="62E8820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Separate vtk files will be generated for each tessellation for visualization.</w:t>
      </w:r>
    </w:p>
    <w:p w14:paraId="0CD2686C" w14:textId="77777777" w:rsidR="003406E0" w:rsidRPr="00516174" w:rsidRDefault="003406E0" w:rsidP="003406E0">
      <w:pPr>
        <w:rPr>
          <w:rFonts w:ascii="Courier New" w:hAnsi="Courier New" w:cs="Courier New"/>
          <w:sz w:val="16"/>
          <w:szCs w:val="16"/>
        </w:rPr>
      </w:pPr>
    </w:p>
    <w:p w14:paraId="7EFCAB1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GeoTessBuilder grid construction mode.</w:t>
      </w:r>
    </w:p>
    <w:p w14:paraId="3E3C392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gridConstructionMode = scratch</w:t>
      </w:r>
    </w:p>
    <w:p w14:paraId="2769054D" w14:textId="77777777" w:rsidR="003406E0" w:rsidRPr="00516174" w:rsidRDefault="003406E0" w:rsidP="003406E0">
      <w:pPr>
        <w:rPr>
          <w:rFonts w:ascii="Courier New" w:hAnsi="Courier New" w:cs="Courier New"/>
          <w:sz w:val="16"/>
          <w:szCs w:val="16"/>
        </w:rPr>
      </w:pPr>
    </w:p>
    <w:p w14:paraId="02FD320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number of multi-level tessellations to build </w:t>
      </w:r>
    </w:p>
    <w:p w14:paraId="4675860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nTessellations = 3</w:t>
      </w:r>
    </w:p>
    <w:p w14:paraId="25A3463C" w14:textId="77777777" w:rsidR="003406E0" w:rsidRPr="00516174" w:rsidRDefault="003406E0" w:rsidP="003406E0">
      <w:pPr>
        <w:rPr>
          <w:rFonts w:ascii="Courier New" w:hAnsi="Courier New" w:cs="Courier New"/>
          <w:sz w:val="16"/>
          <w:szCs w:val="16"/>
        </w:rPr>
      </w:pPr>
    </w:p>
    <w:p w14:paraId="03CA432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the triangle size that is to be achieved on the </w:t>
      </w:r>
    </w:p>
    <w:p w14:paraId="017F742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top tessellation level of each multi-level tessellation</w:t>
      </w:r>
    </w:p>
    <w:p w14:paraId="1197EA7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baseEdgeLengths = 32 16 4</w:t>
      </w:r>
    </w:p>
    <w:p w14:paraId="0C0A9919" w14:textId="77777777" w:rsidR="003406E0" w:rsidRPr="00516174" w:rsidRDefault="003406E0" w:rsidP="003406E0">
      <w:pPr>
        <w:rPr>
          <w:rFonts w:ascii="Courier New" w:hAnsi="Courier New" w:cs="Courier New"/>
          <w:sz w:val="16"/>
          <w:szCs w:val="16"/>
        </w:rPr>
      </w:pPr>
    </w:p>
    <w:p w14:paraId="0DA0061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to receive the GeoTessGrid definition</w:t>
      </w:r>
    </w:p>
    <w:p w14:paraId="4F16BD2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outputGridFile = three_uniform_tessellations.geotess</w:t>
      </w:r>
    </w:p>
    <w:p w14:paraId="3662FE49" w14:textId="77777777" w:rsidR="003406E0" w:rsidRPr="00516174" w:rsidRDefault="003406E0" w:rsidP="003406E0">
      <w:pPr>
        <w:rPr>
          <w:rFonts w:ascii="Courier New" w:hAnsi="Courier New" w:cs="Courier New"/>
          <w:sz w:val="16"/>
          <w:szCs w:val="16"/>
        </w:rPr>
      </w:pPr>
    </w:p>
    <w:p w14:paraId="0EC1FD68" w14:textId="71890954"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to receive the vtk files used for visualization with </w:t>
      </w:r>
      <w:r w:rsidR="004F3BE6">
        <w:rPr>
          <w:rFonts w:ascii="Courier New" w:hAnsi="Courier New" w:cs="Courier New"/>
          <w:sz w:val="16"/>
          <w:szCs w:val="16"/>
        </w:rPr>
        <w:t>ParaView</w:t>
      </w:r>
      <w:r w:rsidRPr="00516174">
        <w:rPr>
          <w:rFonts w:ascii="Courier New" w:hAnsi="Courier New" w:cs="Courier New"/>
          <w:sz w:val="16"/>
          <w:szCs w:val="16"/>
        </w:rPr>
        <w:t>.</w:t>
      </w:r>
    </w:p>
    <w:p w14:paraId="43232BD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Since there are three tessellations, the ‘%d’ substring is required.</w:t>
      </w:r>
    </w:p>
    <w:p w14:paraId="3754AAC5"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Three vtk files will be produced, one for each tessellation.</w:t>
      </w:r>
    </w:p>
    <w:p w14:paraId="46282A1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The ‘%d’ substrings will be replaced with the tessellation index.</w:t>
      </w:r>
    </w:p>
    <w:p w14:paraId="0DE3D57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vtkFile = three_uniform_tessellations_%d.vtk</w:t>
      </w:r>
    </w:p>
    <w:p w14:paraId="78808AD8" w14:textId="77777777" w:rsidR="003406E0" w:rsidRPr="00516174" w:rsidRDefault="003406E0" w:rsidP="003406E0">
      <w:pPr>
        <w:rPr>
          <w:rFonts w:ascii="Courier New" w:hAnsi="Courier New" w:cs="Courier New"/>
          <w:sz w:val="16"/>
          <w:szCs w:val="16"/>
        </w:rPr>
      </w:pPr>
    </w:p>
    <w:p w14:paraId="765B7A26" w14:textId="611D2B76" w:rsidR="003406E0" w:rsidRPr="00516174" w:rsidRDefault="00F92D5B" w:rsidP="003406E0">
      <w:r>
        <w:t xml:space="preserve">To run this example, run </w:t>
      </w:r>
      <w:r>
        <w:rPr>
          <w:b/>
          <w:bCs/>
        </w:rPr>
        <w:t>geotessbuilder example.properties</w:t>
      </w:r>
      <w:r>
        <w:t xml:space="preserve"> on the command line.</w:t>
      </w:r>
      <w:r w:rsidR="006C7B60">
        <w:t xml:space="preserve"> This action will output</w:t>
      </w:r>
      <w:r w:rsidR="002B353B">
        <w:t xml:space="preserve"> a GeoTess model (three_uniform_tesellations.geotess)</w:t>
      </w:r>
      <w:r w:rsidR="004F535C">
        <w:t xml:space="preserve"> and four ParaView vtk files (continent_boundaries.vtk, three_uniform_tessellations_0.vtk, three_uniform_tessellations_1.vtk, </w:t>
      </w:r>
      <w:r w:rsidR="004F535C">
        <w:lastRenderedPageBreak/>
        <w:t>three_uniform_tessellations_2.vtk). The</w:t>
      </w:r>
      <w:r w:rsidR="00220ED9">
        <w:t xml:space="preserve"> vtk files, plotted in </w:t>
      </w:r>
      <w:r w:rsidR="0046145C">
        <w:fldChar w:fldCharType="begin"/>
      </w:r>
      <w:r w:rsidR="0046145C">
        <w:instrText xml:space="preserve"> REF _Ref52962471 \h </w:instrText>
      </w:r>
      <w:r w:rsidR="0046145C">
        <w:fldChar w:fldCharType="separate"/>
      </w:r>
      <w:r w:rsidR="0097105C" w:rsidRPr="004234D4">
        <w:rPr>
          <w:bCs/>
        </w:rPr>
        <w:t xml:space="preserve">Figure </w:t>
      </w:r>
      <w:r w:rsidR="0097105C">
        <w:rPr>
          <w:bCs/>
          <w:noProof/>
        </w:rPr>
        <w:t>5</w:t>
      </w:r>
      <w:r w:rsidR="0097105C" w:rsidRPr="004234D4">
        <w:rPr>
          <w:bCs/>
        </w:rPr>
        <w:noBreakHyphen/>
      </w:r>
      <w:r w:rsidR="0097105C">
        <w:rPr>
          <w:bCs/>
          <w:noProof/>
        </w:rPr>
        <w:t>1</w:t>
      </w:r>
      <w:r w:rsidR="0046145C">
        <w:fldChar w:fldCharType="end"/>
      </w:r>
      <w:r w:rsidR="00220ED9">
        <w:t>,</w:t>
      </w:r>
      <w:r w:rsidR="0046145C">
        <w:t xml:space="preserve"> </w:t>
      </w:r>
      <w:r w:rsidR="003406E0" w:rsidRPr="00516174">
        <w:t>illustrate the 3 multi-level tessellations that result from running this example.</w:t>
      </w:r>
    </w:p>
    <w:p w14:paraId="0E53BB23" w14:textId="47918E51" w:rsidR="00F7625C" w:rsidRPr="00516174" w:rsidRDefault="00F7625C" w:rsidP="003406E0"/>
    <w:p w14:paraId="48EE3658" w14:textId="24FD90C0" w:rsidR="00F7625C" w:rsidRPr="00516174" w:rsidRDefault="00F91A6C" w:rsidP="00F7625C">
      <w:pPr>
        <w:pStyle w:val="SANDFigurePlacement"/>
      </w:pPr>
      <w:r w:rsidRPr="00516174">
        <w:rPr>
          <w:noProof/>
        </w:rPr>
        <mc:AlternateContent>
          <mc:Choice Requires="wpg">
            <w:drawing>
              <wp:inline distT="0" distB="0" distL="0" distR="0" wp14:anchorId="06C4155F" wp14:editId="546AEC63">
                <wp:extent cx="6162894" cy="2011680"/>
                <wp:effectExtent l="0" t="0" r="0" b="0"/>
                <wp:docPr id="3192" name="Group 3192"/>
                <wp:cNvGraphicFramePr/>
                <a:graphic xmlns:a="http://schemas.openxmlformats.org/drawingml/2006/main">
                  <a:graphicData uri="http://schemas.microsoft.com/office/word/2010/wordprocessingGroup">
                    <wpg:wgp>
                      <wpg:cNvGrpSpPr/>
                      <wpg:grpSpPr>
                        <a:xfrm>
                          <a:off x="0" y="0"/>
                          <a:ext cx="6162894" cy="2011680"/>
                          <a:chOff x="0" y="0"/>
                          <a:chExt cx="6162894" cy="2011680"/>
                        </a:xfrm>
                      </wpg:grpSpPr>
                      <pic:pic xmlns:pic="http://schemas.openxmlformats.org/drawingml/2006/picture">
                        <pic:nvPicPr>
                          <pic:cNvPr id="20" name="Picture 2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1680" cy="2011680"/>
                          </a:xfrm>
                          <a:prstGeom prst="rect">
                            <a:avLst/>
                          </a:prstGeom>
                        </pic:spPr>
                      </pic:pic>
                      <pic:pic xmlns:pic="http://schemas.openxmlformats.org/drawingml/2006/picture">
                        <pic:nvPicPr>
                          <pic:cNvPr id="21" name="Picture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079653" y="0"/>
                            <a:ext cx="2011680" cy="2011680"/>
                          </a:xfrm>
                          <a:prstGeom prst="rect">
                            <a:avLst/>
                          </a:prstGeom>
                        </pic:spPr>
                      </pic:pic>
                      <pic:pic xmlns:pic="http://schemas.openxmlformats.org/drawingml/2006/picture">
                        <pic:nvPicPr>
                          <pic:cNvPr id="22" name="Picture 22"/>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151214" y="0"/>
                            <a:ext cx="2011680" cy="2011680"/>
                          </a:xfrm>
                          <a:prstGeom prst="rect">
                            <a:avLst/>
                          </a:prstGeom>
                        </pic:spPr>
                      </pic:pic>
                    </wpg:wgp>
                  </a:graphicData>
                </a:graphic>
              </wp:inline>
            </w:drawing>
          </mc:Choice>
          <mc:Fallback xmlns:w16du="http://schemas.microsoft.com/office/word/2023/wordml/word16du">
            <w:pict>
              <v:group w14:anchorId="584A1967" id="Group 3192" o:spid="_x0000_s1026" style="width:485.25pt;height:158.4pt;mso-position-horizontal-relative:char;mso-position-vertical-relative:line" coordsize="61628,201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">
                <v:shape id="Picture 20" o:spid="_x0000_s1027" type="#_x0000_t75" style="position:absolute;width:2011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">
                  <v:imagedata r:id="rId64" o:title=""/>
                </v:shape>
                <v:shape id="Picture 21" o:spid="_x0000_s1028" type="#_x0000_t75" style="position:absolute;left:20796;width:2011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">
                  <v:imagedata r:id="rId65" o:title=""/>
                </v:shape>
                <v:shape id="Picture 22" o:spid="_x0000_s1029" type="#_x0000_t75" style="position:absolute;left:41512;width:20116;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">
                  <v:imagedata r:id="rId66" o:title=""/>
                </v:shape>
                <w10:anchorlock/>
              </v:group>
            </w:pict>
          </mc:Fallback>
        </mc:AlternateContent>
      </w:r>
    </w:p>
    <w:p w14:paraId="74394E1C" w14:textId="2A8A485D" w:rsidR="003406E0" w:rsidRPr="004234D4" w:rsidRDefault="00F7625C" w:rsidP="00F91A6C">
      <w:pPr>
        <w:pStyle w:val="SANDCaptionFigure"/>
        <w:rPr>
          <w:bCs/>
        </w:rPr>
      </w:pPr>
      <w:bookmarkStart w:id="76" w:name="_Ref52962471"/>
      <w:bookmarkStart w:id="77" w:name="_Toc135830214"/>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5</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1</w:t>
      </w:r>
      <w:r w:rsidR="00901E54">
        <w:rPr>
          <w:bCs/>
        </w:rPr>
        <w:fldChar w:fldCharType="end"/>
      </w:r>
      <w:bookmarkEnd w:id="76"/>
      <w:r w:rsidRPr="004234D4">
        <w:rPr>
          <w:bCs/>
        </w:rPr>
        <w:t xml:space="preserve">. </w:t>
      </w:r>
      <w:r w:rsidR="00F91A6C" w:rsidRPr="004234D4">
        <w:rPr>
          <w:bCs/>
        </w:rPr>
        <w:t>Three multi-level tessellations generated by example 1. The tessellations have triangle sizes of approximately 32°, 16°, and 4°. Each image shows only the top level of the corresponding multi-level tessellation. These multi-level tessellations are all components of a single GeoTessGrid object, stored in a single GeoTessGrid output file.</w:t>
      </w:r>
      <w:r w:rsidR="00830643" w:rsidRPr="004234D4">
        <w:rPr>
          <w:bCs/>
        </w:rPr>
        <w:t xml:space="preserve"> </w:t>
      </w:r>
      <w:r w:rsidR="00F91A6C" w:rsidRPr="004234D4">
        <w:rPr>
          <w:bCs/>
        </w:rPr>
        <w:t>The continental outlines are for illustrative purposes only and are not part of the GeoTessGrid object.</w:t>
      </w:r>
      <w:bookmarkEnd w:id="77"/>
    </w:p>
    <w:p w14:paraId="55767857" w14:textId="2477C7CB" w:rsidR="003406E0" w:rsidRPr="004234D4" w:rsidRDefault="003406E0" w:rsidP="003406E0">
      <w:pPr>
        <w:pStyle w:val="Heading3"/>
        <w:rPr>
          <w:bCs/>
        </w:rPr>
      </w:pPr>
      <w:bookmarkStart w:id="78" w:name="_Toc49763544"/>
      <w:bookmarkStart w:id="79" w:name="_Toc135830116"/>
      <w:r w:rsidRPr="004234D4">
        <w:rPr>
          <w:bCs/>
        </w:rPr>
        <w:t>Example 2</w:t>
      </w:r>
      <w:bookmarkEnd w:id="78"/>
      <w:bookmarkEnd w:id="79"/>
    </w:p>
    <w:p w14:paraId="3CF3784C" w14:textId="393DB3FF" w:rsidR="003406E0" w:rsidRPr="00516174" w:rsidRDefault="003406E0" w:rsidP="003406E0">
      <w:r w:rsidRPr="00516174">
        <w:t>The next example constructs a single GeoTessGrid object that is comprised of a single multi-level tessellation.</w:t>
      </w:r>
      <w:r w:rsidR="00712C0E">
        <w:t xml:space="preserve"> </w:t>
      </w:r>
      <w:r w:rsidRPr="00516174">
        <w:t>The top level of this tessellation will be composed</w:t>
      </w:r>
      <w:r w:rsidR="00C825E5">
        <w:t xml:space="preserve"> mainly</w:t>
      </w:r>
      <w:r w:rsidRPr="00516174">
        <w:t xml:space="preserve"> of triangles </w:t>
      </w:r>
      <w:r w:rsidR="00C825E5">
        <w:t>with</w:t>
      </w:r>
      <w:r w:rsidRPr="00516174">
        <w:t xml:space="preserve"> approximately 8° edge lengths.</w:t>
      </w:r>
      <w:r w:rsidR="00A60A46">
        <w:t xml:space="preserve"> </w:t>
      </w:r>
      <w:r w:rsidRPr="00516174">
        <w:t>But in the neighborhood of a single point in the North Atlantic, the triangles are refined down</w:t>
      </w:r>
      <w:r w:rsidR="007045E9">
        <w:t xml:space="preserve"> to</w:t>
      </w:r>
      <w:r w:rsidRPr="00516174">
        <w:t xml:space="preserve"> triangles with edge lengths of approximately ⅛°.</w:t>
      </w:r>
      <w:r w:rsidR="00C825E5">
        <w:t xml:space="preserve"> The properties file for this example can be found in the Examples subfolder </w:t>
      </w:r>
      <w:r w:rsidR="00C825E5">
        <w:rPr>
          <w:b/>
          <w:bCs/>
        </w:rPr>
        <w:t>gridbuilder_point_refinement</w:t>
      </w:r>
      <w:r w:rsidR="00C825E5">
        <w:t>.</w:t>
      </w:r>
    </w:p>
    <w:p w14:paraId="7BDB57ED" w14:textId="2459B6AA" w:rsidR="00B24F2D" w:rsidRPr="00516174" w:rsidRDefault="00B24F2D" w:rsidP="003406E0"/>
    <w:p w14:paraId="635ADB84" w14:textId="70A9473D" w:rsidR="003406E0" w:rsidRPr="00516174" w:rsidRDefault="003406E0" w:rsidP="003406E0">
      <w:r w:rsidRPr="00516174">
        <w:t>The property file for this example contains:</w:t>
      </w:r>
    </w:p>
    <w:p w14:paraId="38EEDFD2" w14:textId="357133DF" w:rsidR="00B24F2D" w:rsidRPr="00516174" w:rsidRDefault="00B24F2D" w:rsidP="003406E0"/>
    <w:p w14:paraId="2FA443F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gridbuilder_point_example.properties</w:t>
      </w:r>
    </w:p>
    <w:p w14:paraId="4BD08C4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this properties file will result in a single GeoTessGrid</w:t>
      </w:r>
    </w:p>
    <w:p w14:paraId="1AA39F46"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object consisting of 1 multi-level tessellation with the </w:t>
      </w:r>
    </w:p>
    <w:p w14:paraId="1221FB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triangles on the top tessellation level having edge lengths </w:t>
      </w:r>
    </w:p>
    <w:p w14:paraId="3CB92FE4" w14:textId="0F2F05B9"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of about 8 degrees.</w:t>
      </w:r>
      <w:r w:rsidR="00A60A46">
        <w:rPr>
          <w:rFonts w:ascii="Courier New" w:hAnsi="Courier New" w:cs="Courier New"/>
          <w:sz w:val="16"/>
          <w:szCs w:val="16"/>
        </w:rPr>
        <w:t xml:space="preserve"> </w:t>
      </w:r>
      <w:r w:rsidRPr="00516174">
        <w:rPr>
          <w:rFonts w:ascii="Courier New" w:hAnsi="Courier New" w:cs="Courier New"/>
          <w:sz w:val="16"/>
          <w:szCs w:val="16"/>
        </w:rPr>
        <w:t>In the neighborhood of a point located</w:t>
      </w:r>
    </w:p>
    <w:p w14:paraId="276F1CFD" w14:textId="76576CFA"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at about 32N, 36W, the triangles are refined down to a </w:t>
      </w:r>
    </w:p>
    <w:p w14:paraId="6CB7E39C" w14:textId="65A3262C"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triangle size of about 1/8th of a degree. </w:t>
      </w:r>
    </w:p>
    <w:p w14:paraId="65A3BF5F" w14:textId="77777777" w:rsidR="003406E0" w:rsidRPr="00516174" w:rsidRDefault="003406E0" w:rsidP="003406E0">
      <w:pPr>
        <w:rPr>
          <w:rFonts w:ascii="Courier New" w:hAnsi="Courier New" w:cs="Courier New"/>
          <w:sz w:val="16"/>
          <w:szCs w:val="16"/>
        </w:rPr>
      </w:pPr>
    </w:p>
    <w:p w14:paraId="55F18856" w14:textId="2BAE13DF"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GeoTessBuilder grid construction mode.</w:t>
      </w:r>
    </w:p>
    <w:p w14:paraId="2E08298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gridConstructionMode = scratch</w:t>
      </w:r>
    </w:p>
    <w:p w14:paraId="0A2D00AD" w14:textId="77777777" w:rsidR="003406E0" w:rsidRPr="00516174" w:rsidRDefault="003406E0" w:rsidP="003406E0">
      <w:pPr>
        <w:rPr>
          <w:rFonts w:ascii="Courier New" w:hAnsi="Courier New" w:cs="Courier New"/>
          <w:sz w:val="16"/>
          <w:szCs w:val="16"/>
        </w:rPr>
      </w:pPr>
    </w:p>
    <w:p w14:paraId="7B7F92E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number of multi-level tessellations to build </w:t>
      </w:r>
    </w:p>
    <w:p w14:paraId="6833D8F9"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nTessellations = 1</w:t>
      </w:r>
    </w:p>
    <w:p w14:paraId="2817AAB1" w14:textId="77777777" w:rsidR="003406E0" w:rsidRPr="00516174" w:rsidRDefault="003406E0" w:rsidP="003406E0">
      <w:pPr>
        <w:rPr>
          <w:rFonts w:ascii="Courier New" w:hAnsi="Courier New" w:cs="Courier New"/>
          <w:sz w:val="16"/>
          <w:szCs w:val="16"/>
        </w:rPr>
      </w:pPr>
    </w:p>
    <w:p w14:paraId="2EFC00C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the triangle size that is to be achieved on the </w:t>
      </w:r>
    </w:p>
    <w:p w14:paraId="14B76A4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top tessellation level, far from refinement point</w:t>
      </w:r>
    </w:p>
    <w:p w14:paraId="5B75DDC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baseEdgeLengths = 8</w:t>
      </w:r>
    </w:p>
    <w:p w14:paraId="53CA9C12" w14:textId="77777777" w:rsidR="003406E0" w:rsidRPr="00516174" w:rsidRDefault="003406E0" w:rsidP="003406E0">
      <w:pPr>
        <w:rPr>
          <w:rFonts w:ascii="Courier New" w:hAnsi="Courier New" w:cs="Courier New"/>
          <w:sz w:val="16"/>
          <w:szCs w:val="16"/>
        </w:rPr>
      </w:pPr>
    </w:p>
    <w:p w14:paraId="1ED24AE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a single point. The tokens in the property value are:</w:t>
      </w:r>
    </w:p>
    <w:p w14:paraId="048FB2F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1) lat-lon, 2) tessellation index, 3) triangle edge length in degrees,</w:t>
      </w:r>
    </w:p>
    <w:p w14:paraId="17D19908" w14:textId="19FB33A5"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4) latitude and 5) longitude.</w:t>
      </w:r>
      <w:r w:rsidR="00A60A46">
        <w:rPr>
          <w:rFonts w:ascii="Courier New" w:hAnsi="Courier New" w:cs="Courier New"/>
          <w:sz w:val="16"/>
          <w:szCs w:val="16"/>
        </w:rPr>
        <w:t xml:space="preserve"> </w:t>
      </w:r>
      <w:r w:rsidRPr="00516174">
        <w:rPr>
          <w:rFonts w:ascii="Courier New" w:hAnsi="Courier New" w:cs="Courier New"/>
          <w:sz w:val="16"/>
          <w:szCs w:val="16"/>
        </w:rPr>
        <w:t xml:space="preserve">More points could have been </w:t>
      </w:r>
    </w:p>
    <w:p w14:paraId="5EE87F9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specified by including similar strings, separated by semi-colons.</w:t>
      </w:r>
    </w:p>
    <w:p w14:paraId="18732909" w14:textId="54F90593"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points = lat-lon, 0, 0.125, 31.88984,</w:t>
      </w:r>
      <w:r w:rsidR="00A60A46">
        <w:rPr>
          <w:rFonts w:ascii="Courier New" w:hAnsi="Courier New" w:cs="Courier New"/>
          <w:sz w:val="16"/>
          <w:szCs w:val="16"/>
        </w:rPr>
        <w:t xml:space="preserve"> </w:t>
      </w:r>
      <w:r w:rsidRPr="00516174">
        <w:rPr>
          <w:rFonts w:ascii="Courier New" w:hAnsi="Courier New" w:cs="Courier New"/>
          <w:sz w:val="16"/>
          <w:szCs w:val="16"/>
        </w:rPr>
        <w:t>-36.000000</w:t>
      </w:r>
    </w:p>
    <w:p w14:paraId="14F9F0B3" w14:textId="77777777" w:rsidR="003406E0" w:rsidRPr="00516174" w:rsidRDefault="003406E0" w:rsidP="003406E0">
      <w:pPr>
        <w:rPr>
          <w:rFonts w:ascii="Courier New" w:hAnsi="Courier New" w:cs="Courier New"/>
          <w:sz w:val="16"/>
          <w:szCs w:val="16"/>
        </w:rPr>
      </w:pPr>
    </w:p>
    <w:p w14:paraId="5393BFD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to receive the GeoTessGrid definition</w:t>
      </w:r>
    </w:p>
    <w:p w14:paraId="6634945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outputGridFile = gridbuilder_point_example.geotess</w:t>
      </w:r>
    </w:p>
    <w:p w14:paraId="0A2CC97F" w14:textId="77777777" w:rsidR="003406E0" w:rsidRPr="00516174" w:rsidRDefault="003406E0" w:rsidP="003406E0">
      <w:pPr>
        <w:rPr>
          <w:rFonts w:ascii="Courier New" w:hAnsi="Courier New" w:cs="Courier New"/>
          <w:sz w:val="16"/>
          <w:szCs w:val="16"/>
        </w:rPr>
      </w:pPr>
    </w:p>
    <w:p w14:paraId="733ABD76" w14:textId="42C7A3B3"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to receive the vtk file used for visualization with </w:t>
      </w:r>
      <w:r w:rsidR="004F3BE6">
        <w:rPr>
          <w:rFonts w:ascii="Courier New" w:hAnsi="Courier New" w:cs="Courier New"/>
          <w:sz w:val="16"/>
          <w:szCs w:val="16"/>
        </w:rPr>
        <w:t>ParaView</w:t>
      </w:r>
    </w:p>
    <w:p w14:paraId="2F835E24" w14:textId="7D0E2D9A" w:rsidR="003406E0" w:rsidRDefault="003406E0" w:rsidP="003406E0">
      <w:pPr>
        <w:rPr>
          <w:rFonts w:ascii="Courier New" w:hAnsi="Courier New" w:cs="Courier New"/>
          <w:sz w:val="16"/>
          <w:szCs w:val="16"/>
        </w:rPr>
      </w:pPr>
      <w:r w:rsidRPr="00516174">
        <w:rPr>
          <w:rFonts w:ascii="Courier New" w:hAnsi="Courier New" w:cs="Courier New"/>
          <w:sz w:val="16"/>
          <w:szCs w:val="16"/>
        </w:rPr>
        <w:t>vtkFile = gridbuilder_point_example.vtk</w:t>
      </w:r>
    </w:p>
    <w:p w14:paraId="23F87817" w14:textId="77777777" w:rsidR="00A4022F" w:rsidRDefault="00A4022F" w:rsidP="003406E0">
      <w:pPr>
        <w:rPr>
          <w:rFonts w:ascii="Courier New" w:hAnsi="Courier New" w:cs="Courier New"/>
          <w:sz w:val="16"/>
          <w:szCs w:val="16"/>
        </w:rPr>
      </w:pPr>
    </w:p>
    <w:p w14:paraId="5DBF51BC" w14:textId="3D90B09A" w:rsidR="003406E0" w:rsidRPr="00516174" w:rsidRDefault="00310DF7" w:rsidP="003406E0">
      <w:r>
        <w:t xml:space="preserve">To run this example, run </w:t>
      </w:r>
      <w:r>
        <w:rPr>
          <w:b/>
          <w:bCs/>
        </w:rPr>
        <w:t>geotessbuilder example.properties</w:t>
      </w:r>
      <w:r>
        <w:t xml:space="preserve"> on the command line. This action will output a GeoTess model (</w:t>
      </w:r>
      <w:r w:rsidR="00842361">
        <w:t>gridbuilder_point_example</w:t>
      </w:r>
      <w:r>
        <w:t xml:space="preserve">.geotess) and </w:t>
      </w:r>
      <w:r w:rsidR="00842361">
        <w:t>two</w:t>
      </w:r>
      <w:r>
        <w:t xml:space="preserve"> ParaView vtk files (continent_boundaries.vtk,</w:t>
      </w:r>
      <w:r w:rsidR="00842361">
        <w:t xml:space="preserve"> gridbuilder_point_example.vtk</w:t>
      </w:r>
      <w:r>
        <w:t xml:space="preserve">). The vtk files, plotted in </w:t>
      </w:r>
      <w:r w:rsidR="00A4022F">
        <w:fldChar w:fldCharType="begin"/>
      </w:r>
      <w:r w:rsidR="00A4022F">
        <w:instrText xml:space="preserve"> REF _Ref52962487 \h </w:instrText>
      </w:r>
      <w:r w:rsidR="00A4022F">
        <w:fldChar w:fldCharType="separate"/>
      </w:r>
      <w:r w:rsidR="0097105C" w:rsidRPr="004234D4">
        <w:rPr>
          <w:bCs/>
        </w:rPr>
        <w:t xml:space="preserve">Figure </w:t>
      </w:r>
      <w:r w:rsidR="0097105C">
        <w:rPr>
          <w:bCs/>
          <w:noProof/>
        </w:rPr>
        <w:t>5</w:t>
      </w:r>
      <w:r w:rsidR="0097105C" w:rsidRPr="004234D4">
        <w:rPr>
          <w:bCs/>
        </w:rPr>
        <w:noBreakHyphen/>
      </w:r>
      <w:r w:rsidR="0097105C">
        <w:rPr>
          <w:bCs/>
          <w:noProof/>
        </w:rPr>
        <w:t>2</w:t>
      </w:r>
      <w:r w:rsidR="00A4022F">
        <w:fldChar w:fldCharType="end"/>
      </w:r>
      <w:r w:rsidR="00842361">
        <w:t>,</w:t>
      </w:r>
      <w:r w:rsidR="00A4022F">
        <w:t xml:space="preserve"> </w:t>
      </w:r>
      <w:r w:rsidR="003406E0" w:rsidRPr="00516174">
        <w:t>illustrate the variable resolution tessellation that is generated by this example.</w:t>
      </w:r>
    </w:p>
    <w:p w14:paraId="64BEF19C" w14:textId="0C47CBB6" w:rsidR="00B24F2D" w:rsidRPr="00516174" w:rsidRDefault="00B24F2D" w:rsidP="003406E0"/>
    <w:p w14:paraId="2A4688B8" w14:textId="142A4530" w:rsidR="00B24F2D" w:rsidRPr="00516174" w:rsidRDefault="00353455" w:rsidP="00B24F2D">
      <w:pPr>
        <w:pStyle w:val="SANDFigurePlacement"/>
      </w:pPr>
      <w:r w:rsidRPr="00516174">
        <w:rPr>
          <w:noProof/>
        </w:rPr>
        <w:drawing>
          <wp:inline distT="0" distB="0" distL="0" distR="0" wp14:anchorId="2CCAF6F8" wp14:editId="24FB6955">
            <wp:extent cx="2743200" cy="2743200"/>
            <wp:effectExtent l="0" t="0" r="0" b="0"/>
            <wp:docPr id="3196" name="Picture 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builder_point_exampl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6EF7C8C4" w14:textId="6014F11D" w:rsidR="00B24F2D" w:rsidRPr="004234D4" w:rsidRDefault="00B24F2D" w:rsidP="00B24F2D">
      <w:pPr>
        <w:pStyle w:val="SANDCaptionFigure"/>
        <w:rPr>
          <w:bCs/>
        </w:rPr>
      </w:pPr>
      <w:bookmarkStart w:id="80" w:name="_Ref52962487"/>
      <w:bookmarkStart w:id="81" w:name="_Toc135830215"/>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5</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2</w:t>
      </w:r>
      <w:r w:rsidR="00901E54">
        <w:rPr>
          <w:bCs/>
        </w:rPr>
        <w:fldChar w:fldCharType="end"/>
      </w:r>
      <w:bookmarkEnd w:id="80"/>
      <w:r w:rsidRPr="004234D4">
        <w:rPr>
          <w:bCs/>
        </w:rPr>
        <w:t xml:space="preserve">. </w:t>
      </w:r>
      <w:r w:rsidR="00353455" w:rsidRPr="004234D4">
        <w:rPr>
          <w:bCs/>
        </w:rPr>
        <w:t>Top level of the multi-level tessellation generated by example 2.</w:t>
      </w:r>
      <w:r w:rsidR="00A60A46">
        <w:rPr>
          <w:bCs/>
        </w:rPr>
        <w:t xml:space="preserve"> </w:t>
      </w:r>
      <w:r w:rsidR="00353455" w:rsidRPr="004234D4">
        <w:rPr>
          <w:bCs/>
        </w:rPr>
        <w:t>Most of the triangles shown have edge lengths of approximately 8° but triangles near the refinement point are as small as ⅛°.</w:t>
      </w:r>
      <w:bookmarkEnd w:id="81"/>
    </w:p>
    <w:p w14:paraId="12200E84" w14:textId="77777777" w:rsidR="003406E0" w:rsidRPr="004234D4" w:rsidRDefault="003406E0" w:rsidP="003406E0">
      <w:pPr>
        <w:pStyle w:val="Heading3"/>
        <w:rPr>
          <w:bCs/>
        </w:rPr>
      </w:pPr>
      <w:bookmarkStart w:id="82" w:name="_Toc49763545"/>
      <w:bookmarkStart w:id="83" w:name="_Toc135830117"/>
      <w:r w:rsidRPr="004234D4">
        <w:rPr>
          <w:bCs/>
        </w:rPr>
        <w:t>Example 3</w:t>
      </w:r>
      <w:bookmarkEnd w:id="82"/>
      <w:bookmarkEnd w:id="83"/>
    </w:p>
    <w:p w14:paraId="72D9ABA7" w14:textId="0DFCCF34" w:rsidR="003406E0" w:rsidRPr="00516174" w:rsidRDefault="003406E0" w:rsidP="003406E0">
      <w:r w:rsidRPr="00516174">
        <w:t>In this example a single GeoTessGrid object comprised of a single multi-level tessellation</w:t>
      </w:r>
      <w:r w:rsidR="00842361">
        <w:t xml:space="preserve"> is constructed</w:t>
      </w:r>
      <w:r w:rsidRPr="00516174">
        <w:t>.</w:t>
      </w:r>
      <w:r w:rsidR="00A60A46">
        <w:t xml:space="preserve"> </w:t>
      </w:r>
      <w:r w:rsidRPr="00516174">
        <w:t>The top level of this tessellation will be composed of triangles mainly of approximately 8° edge lengths.</w:t>
      </w:r>
      <w:r w:rsidR="00A60A46">
        <w:t xml:space="preserve"> </w:t>
      </w:r>
      <w:r w:rsidRPr="00516174">
        <w:t>But in the neighborhood of a path describing the mid-Atlantic Ridge, the triangles are refined down triangles of edge length of approximately 0.5°.</w:t>
      </w:r>
      <w:r w:rsidR="00A60A46">
        <w:t xml:space="preserve"> </w:t>
      </w:r>
      <w:r w:rsidRPr="00516174">
        <w:t xml:space="preserve">The path that defines the mid-Atlantic Ridge is stored in a </w:t>
      </w:r>
      <w:hyperlink r:id="rId68" w:history="1">
        <w:r w:rsidRPr="0055760F">
          <w:rPr>
            <w:rStyle w:val="Hyperlink"/>
          </w:rPr>
          <w:t>Google Earth</w:t>
        </w:r>
      </w:hyperlink>
      <w:r w:rsidRPr="00516174">
        <w:t xml:space="preserve"> .kmz file.</w:t>
      </w:r>
      <w:r w:rsidR="00842361">
        <w:t xml:space="preserve"> The properties file</w:t>
      </w:r>
      <w:r w:rsidR="0055760F">
        <w:t xml:space="preserve"> for this example</w:t>
      </w:r>
      <w:r w:rsidR="00A14DD7">
        <w:t xml:space="preserve">, along with the .kmz file defining the </w:t>
      </w:r>
      <w:r w:rsidR="0055760F">
        <w:t>Atlantic Ridge,</w:t>
      </w:r>
      <w:r w:rsidR="00842361">
        <w:t xml:space="preserve"> can be found in the Examples subfolder </w:t>
      </w:r>
      <w:r w:rsidR="00842361">
        <w:rPr>
          <w:b/>
          <w:bCs/>
        </w:rPr>
        <w:t>gridbuilder_p</w:t>
      </w:r>
      <w:r w:rsidR="00A14DD7">
        <w:rPr>
          <w:b/>
          <w:bCs/>
        </w:rPr>
        <w:t>ath</w:t>
      </w:r>
      <w:r w:rsidR="00842361">
        <w:rPr>
          <w:b/>
          <w:bCs/>
        </w:rPr>
        <w:t>_refinement</w:t>
      </w:r>
      <w:r w:rsidR="00842361">
        <w:t>.</w:t>
      </w:r>
    </w:p>
    <w:p w14:paraId="5724EFCB" w14:textId="77777777" w:rsidR="00737DCB" w:rsidRPr="00516174" w:rsidRDefault="00737DCB" w:rsidP="003406E0"/>
    <w:p w14:paraId="239B0D5F" w14:textId="172E8C92" w:rsidR="003406E0" w:rsidRPr="00516174" w:rsidRDefault="003406E0" w:rsidP="003406E0">
      <w:r w:rsidRPr="00516174">
        <w:t>The property file for this example contains:</w:t>
      </w:r>
    </w:p>
    <w:p w14:paraId="6FD36E44" w14:textId="77777777" w:rsidR="00737DCB" w:rsidRPr="00516174" w:rsidRDefault="00737DCB" w:rsidP="003406E0"/>
    <w:p w14:paraId="0E5CB7F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gridbuilder_path_example.properties</w:t>
      </w:r>
    </w:p>
    <w:p w14:paraId="160AA9B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this properties file will result in a single GeoTessGrid</w:t>
      </w:r>
    </w:p>
    <w:p w14:paraId="321DBEA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object consisting of 1 multi-level tessellation with the </w:t>
      </w:r>
    </w:p>
    <w:p w14:paraId="3A27D918" w14:textId="4A207219"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triangles on the top tessellation </w:t>
      </w:r>
      <w:r w:rsidR="003A3BC1" w:rsidRPr="00516174">
        <w:rPr>
          <w:rFonts w:ascii="Courier New" w:hAnsi="Courier New" w:cs="Courier New"/>
          <w:sz w:val="16"/>
          <w:szCs w:val="16"/>
        </w:rPr>
        <w:t>level</w:t>
      </w:r>
      <w:r w:rsidRPr="00516174">
        <w:rPr>
          <w:rFonts w:ascii="Courier New" w:hAnsi="Courier New" w:cs="Courier New"/>
          <w:sz w:val="16"/>
          <w:szCs w:val="16"/>
        </w:rPr>
        <w:t xml:space="preserve"> having edge lengths </w:t>
      </w:r>
    </w:p>
    <w:p w14:paraId="25C0520D" w14:textId="36A5B1AB"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of about 8 degrees.</w:t>
      </w:r>
      <w:r w:rsidR="00A60A46">
        <w:rPr>
          <w:rFonts w:ascii="Courier New" w:hAnsi="Courier New" w:cs="Courier New"/>
          <w:sz w:val="16"/>
          <w:szCs w:val="16"/>
        </w:rPr>
        <w:t xml:space="preserve"> </w:t>
      </w:r>
      <w:r w:rsidRPr="00516174">
        <w:rPr>
          <w:rFonts w:ascii="Courier New" w:hAnsi="Courier New" w:cs="Courier New"/>
          <w:sz w:val="16"/>
          <w:szCs w:val="16"/>
        </w:rPr>
        <w:t>In the neighborhood of a path describing</w:t>
      </w:r>
    </w:p>
    <w:p w14:paraId="5E18788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the trace of the mid-Atlantic Ridge, the triangles are refined </w:t>
      </w:r>
    </w:p>
    <w:p w14:paraId="6BD437D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down to a triangle size of about 1 degree. </w:t>
      </w:r>
    </w:p>
    <w:p w14:paraId="476F35C8" w14:textId="77777777" w:rsidR="003406E0" w:rsidRPr="00516174" w:rsidRDefault="003406E0" w:rsidP="003406E0">
      <w:pPr>
        <w:rPr>
          <w:rFonts w:ascii="Courier New" w:hAnsi="Courier New" w:cs="Courier New"/>
          <w:sz w:val="16"/>
          <w:szCs w:val="16"/>
        </w:rPr>
      </w:pPr>
    </w:p>
    <w:p w14:paraId="106F0B1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GeoTessBuilder grid construction mode.</w:t>
      </w:r>
    </w:p>
    <w:p w14:paraId="0F09CF4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gridConstructionMode = scratch</w:t>
      </w:r>
    </w:p>
    <w:p w14:paraId="06624AD7" w14:textId="77777777" w:rsidR="003406E0" w:rsidRPr="00516174" w:rsidRDefault="003406E0" w:rsidP="003406E0">
      <w:pPr>
        <w:rPr>
          <w:rFonts w:ascii="Courier New" w:hAnsi="Courier New" w:cs="Courier New"/>
          <w:sz w:val="16"/>
          <w:szCs w:val="16"/>
        </w:rPr>
      </w:pPr>
    </w:p>
    <w:p w14:paraId="03DDBE6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number of multi-level tessellations to build </w:t>
      </w:r>
    </w:p>
    <w:p w14:paraId="6CDD190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nTessellations = 1</w:t>
      </w:r>
    </w:p>
    <w:p w14:paraId="7917000E" w14:textId="77777777" w:rsidR="003406E0" w:rsidRPr="00516174" w:rsidRDefault="003406E0" w:rsidP="003406E0">
      <w:pPr>
        <w:rPr>
          <w:rFonts w:ascii="Courier New" w:hAnsi="Courier New" w:cs="Courier New"/>
          <w:sz w:val="16"/>
          <w:szCs w:val="16"/>
        </w:rPr>
      </w:pPr>
    </w:p>
    <w:p w14:paraId="026A0E8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the triangle size that is to be achieved on the </w:t>
      </w:r>
    </w:p>
    <w:p w14:paraId="39BB1041" w14:textId="59C60983"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top tessellation level from the path defined below.</w:t>
      </w:r>
    </w:p>
    <w:p w14:paraId="586B5997"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baseEdgeLengths = 8</w:t>
      </w:r>
    </w:p>
    <w:p w14:paraId="2958EDBE" w14:textId="77777777" w:rsidR="003406E0" w:rsidRPr="00516174" w:rsidRDefault="003406E0" w:rsidP="003406E0">
      <w:pPr>
        <w:rPr>
          <w:rFonts w:ascii="Courier New" w:hAnsi="Courier New" w:cs="Courier New"/>
          <w:sz w:val="16"/>
          <w:szCs w:val="16"/>
        </w:rPr>
      </w:pPr>
    </w:p>
    <w:p w14:paraId="53A55D7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a single path. The tokens in the property value are:</w:t>
      </w:r>
    </w:p>
    <w:p w14:paraId="09FFE7C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1) the name of the file containing the path, 2) tessellation</w:t>
      </w:r>
    </w:p>
    <w:p w14:paraId="396BFB6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index, and 3) triangle size for triangles near the path.</w:t>
      </w:r>
    </w:p>
    <w:p w14:paraId="7E97D7F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paths = mid_atlantic_ridge.kmz, 0, 1.0</w:t>
      </w:r>
    </w:p>
    <w:p w14:paraId="2245C247" w14:textId="77777777" w:rsidR="003406E0" w:rsidRPr="00516174" w:rsidRDefault="003406E0" w:rsidP="003406E0">
      <w:pPr>
        <w:rPr>
          <w:rFonts w:ascii="Courier New" w:hAnsi="Courier New" w:cs="Courier New"/>
          <w:sz w:val="16"/>
          <w:szCs w:val="16"/>
        </w:rPr>
      </w:pPr>
    </w:p>
    <w:p w14:paraId="693AEEA3" w14:textId="794B0276"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to receive the GeoTessGrid definition</w:t>
      </w:r>
    </w:p>
    <w:p w14:paraId="14E1E30C"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outputGridFile = gridbuilder_path_example.geotess</w:t>
      </w:r>
    </w:p>
    <w:p w14:paraId="38CFF231" w14:textId="77777777" w:rsidR="003406E0" w:rsidRPr="00516174" w:rsidRDefault="003406E0" w:rsidP="003406E0">
      <w:pPr>
        <w:rPr>
          <w:rFonts w:ascii="Courier New" w:hAnsi="Courier New" w:cs="Courier New"/>
          <w:sz w:val="16"/>
          <w:szCs w:val="16"/>
        </w:rPr>
      </w:pPr>
    </w:p>
    <w:p w14:paraId="1C8B096F" w14:textId="77777777" w:rsidR="003406E0" w:rsidRPr="00516174" w:rsidRDefault="003406E0" w:rsidP="003406E0">
      <w:pPr>
        <w:rPr>
          <w:rFonts w:ascii="Courier New" w:hAnsi="Courier New" w:cs="Courier New"/>
          <w:sz w:val="16"/>
          <w:szCs w:val="16"/>
        </w:rPr>
      </w:pPr>
    </w:p>
    <w:p w14:paraId="1CF5B3AE" w14:textId="4BF624A8"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to receive the vtk file used for visualization with </w:t>
      </w:r>
      <w:r w:rsidR="004F3BE6">
        <w:rPr>
          <w:rFonts w:ascii="Courier New" w:hAnsi="Courier New" w:cs="Courier New"/>
          <w:sz w:val="16"/>
          <w:szCs w:val="16"/>
        </w:rPr>
        <w:t>ParaView</w:t>
      </w:r>
    </w:p>
    <w:p w14:paraId="18FAD136" w14:textId="09969CC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vtkFile = gridbuilder_path_example.vtk</w:t>
      </w:r>
    </w:p>
    <w:p w14:paraId="6938C487" w14:textId="77777777" w:rsidR="003406E0" w:rsidRDefault="003406E0" w:rsidP="003406E0">
      <w:pPr>
        <w:rPr>
          <w:rFonts w:ascii="Courier New" w:hAnsi="Courier New" w:cs="Courier New"/>
          <w:sz w:val="16"/>
          <w:szCs w:val="16"/>
        </w:rPr>
      </w:pPr>
    </w:p>
    <w:p w14:paraId="4F401293" w14:textId="57E1340D" w:rsidR="0055760F" w:rsidRPr="00114D4F" w:rsidRDefault="0055760F" w:rsidP="003406E0">
      <w:r>
        <w:t xml:space="preserve">To run this example, run </w:t>
      </w:r>
      <w:r>
        <w:rPr>
          <w:b/>
          <w:bCs/>
        </w:rPr>
        <w:t>geotessbuilder example.properties</w:t>
      </w:r>
      <w:r>
        <w:t xml:space="preserve"> on the command line. This action will output a GeoTess model (gridbuilder_p</w:t>
      </w:r>
      <w:r w:rsidR="00887555">
        <w:t>ath</w:t>
      </w:r>
      <w:r>
        <w:t>_example.geotess) and two ParaView vtk files (continent_boundaries.vtk, gridbuilder_p</w:t>
      </w:r>
      <w:r w:rsidR="00887555">
        <w:t>ath</w:t>
      </w:r>
      <w:r>
        <w:t xml:space="preserve">_example.vtk). The vtk files, plotted in </w:t>
      </w:r>
      <w:r w:rsidR="00887555">
        <w:fldChar w:fldCharType="begin"/>
      </w:r>
      <w:r w:rsidR="00887555">
        <w:instrText xml:space="preserve"> REF _Ref52962507 \h </w:instrText>
      </w:r>
      <w:r w:rsidR="00887555">
        <w:fldChar w:fldCharType="separate"/>
      </w:r>
      <w:r w:rsidR="00887555" w:rsidRPr="004234D4">
        <w:rPr>
          <w:bCs/>
        </w:rPr>
        <w:t xml:space="preserve">Figure </w:t>
      </w:r>
      <w:r w:rsidR="00887555">
        <w:rPr>
          <w:bCs/>
          <w:noProof/>
        </w:rPr>
        <w:t>5</w:t>
      </w:r>
      <w:r w:rsidR="00887555" w:rsidRPr="004234D4">
        <w:rPr>
          <w:bCs/>
        </w:rPr>
        <w:noBreakHyphen/>
      </w:r>
      <w:r w:rsidR="00887555">
        <w:rPr>
          <w:bCs/>
          <w:noProof/>
        </w:rPr>
        <w:t>3</w:t>
      </w:r>
      <w:r w:rsidR="00887555">
        <w:fldChar w:fldCharType="end"/>
      </w:r>
      <w:r>
        <w:fldChar w:fldCharType="begin"/>
      </w:r>
      <w:r>
        <w:instrText xml:space="preserve"> REF _Ref52962487 \h </w:instrText>
      </w:r>
      <w:r w:rsidR="00000000">
        <w:fldChar w:fldCharType="separate"/>
      </w:r>
      <w:r>
        <w:fldChar w:fldCharType="end"/>
      </w:r>
      <w:r>
        <w:t xml:space="preserve">, </w:t>
      </w:r>
      <w:r w:rsidRPr="00516174">
        <w:t xml:space="preserve">illustrate the variable resolution tessellation </w:t>
      </w:r>
      <w:r w:rsidR="00887555">
        <w:t xml:space="preserve">around the Atlantic Ridge </w:t>
      </w:r>
      <w:r w:rsidRPr="00516174">
        <w:t>that is generated by this example.</w:t>
      </w:r>
    </w:p>
    <w:p w14:paraId="4AEC875D" w14:textId="7E78D6E2" w:rsidR="00B24F2D" w:rsidRPr="00516174" w:rsidRDefault="00B24F2D" w:rsidP="003406E0"/>
    <w:p w14:paraId="53C63FE9" w14:textId="080A9624" w:rsidR="00B24F2D" w:rsidRPr="00516174" w:rsidRDefault="000915AF" w:rsidP="00B24F2D">
      <w:pPr>
        <w:pStyle w:val="SANDFigurePlacement"/>
      </w:pPr>
      <w:r w:rsidRPr="00516174">
        <w:rPr>
          <w:noProof/>
        </w:rPr>
        <mc:AlternateContent>
          <mc:Choice Requires="wpg">
            <w:drawing>
              <wp:inline distT="0" distB="0" distL="0" distR="0" wp14:anchorId="59617C52" wp14:editId="5C04B3C6">
                <wp:extent cx="5494493" cy="2743200"/>
                <wp:effectExtent l="0" t="0" r="5080" b="0"/>
                <wp:docPr id="3197" name="Group 3197"/>
                <wp:cNvGraphicFramePr/>
                <a:graphic xmlns:a="http://schemas.openxmlformats.org/drawingml/2006/main">
                  <a:graphicData uri="http://schemas.microsoft.com/office/word/2010/wordprocessingGroup">
                    <wpg:wgp>
                      <wpg:cNvGrpSpPr/>
                      <wpg:grpSpPr>
                        <a:xfrm>
                          <a:off x="0" y="0"/>
                          <a:ext cx="5494493" cy="2743200"/>
                          <a:chOff x="0" y="0"/>
                          <a:chExt cx="5494493" cy="2743200"/>
                        </a:xfrm>
                      </wpg:grpSpPr>
                      <pic:pic xmlns:pic="http://schemas.openxmlformats.org/drawingml/2006/picture">
                        <pic:nvPicPr>
                          <pic:cNvPr id="26" name="Picture 26"/>
                          <pic:cNvPicPr>
                            <a:picLocks noChangeAspect="1"/>
                          </pic:cNvPicPr>
                        </pic:nvPicPr>
                        <pic:blipFill rotWithShape="1">
                          <a:blip r:embed="rId69" cstate="print">
                            <a:extLst>
                              <a:ext uri="{28A0092B-C50C-407E-A947-70E740481C1C}">
                                <a14:useLocalDpi xmlns:a14="http://schemas.microsoft.com/office/drawing/2010/main" val="0"/>
                              </a:ext>
                            </a:extLst>
                          </a:blip>
                          <a:srcRect l="21958" t="8750" r="21382" b="8581"/>
                          <a:stretch/>
                        </pic:blipFill>
                        <pic:spPr bwMode="auto">
                          <a:xfrm>
                            <a:off x="0" y="8092"/>
                            <a:ext cx="2743200" cy="271843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27" name="Picture 2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751293" y="0"/>
                            <a:ext cx="2743200" cy="27432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wpg:wgp>
                  </a:graphicData>
                </a:graphic>
              </wp:inline>
            </w:drawing>
          </mc:Choice>
          <mc:Fallback xmlns:w16du="http://schemas.microsoft.com/office/word/2023/wordml/word16du">
            <w:pict>
              <v:group w14:anchorId="75FF6460" id="Group 3197" o:spid="_x0000_s1026" style="width:432.65pt;height:3in;mso-position-horizontal-relative:char;mso-position-vertical-relative:line" coordsize="54944,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ij6n+5z8EAOc/BAAUAAAAZHJzL21lZGlhL2ltYWdlMi5wbmeJUE5HDQoa&#10;CgAAAA1JSERSAAAH0AAAB9AIAgAAABVaUy4AACAASURBVHic7L3ty33ZeZh3P7YojJhIA53A/GSr&#10;IOSChTXUMpYSJNVNwaaWY9lObKzYpYXSLy0tgdAP+Rf8xRhMQ/OhUGixYwVLkWxFVrGgrmubxjax&#10;g2QkqMxAFWsGPIWRMkgQ5Jx+WM/Zzzrr9V6ve+19rothfuc5Z++11n45a599rXvfSw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">
                <v:shape id="Picture 26" o:spid="_x0000_s1027" type="#_x0000_t75" style="position:absolute;top:80;width:27432;height:27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">
                  <v:imagedata r:id="rId71" o:title="" croptop="5734f" cropbottom="5624f" cropleft="14390f" cropright="14013f"/>
                </v:shape>
                <v:shape id="Picture 27" o:spid="_x0000_s1028" type="#_x0000_t75" style="position:absolute;left:27512;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">
                  <v:imagedata r:id="rId72" o:title=""/>
                </v:shape>
                <w10:anchorlock/>
              </v:group>
            </w:pict>
          </mc:Fallback>
        </mc:AlternateContent>
      </w:r>
    </w:p>
    <w:p w14:paraId="2A9FCDF6" w14:textId="285EDF3D" w:rsidR="003406E0" w:rsidRPr="004234D4" w:rsidRDefault="00B24F2D" w:rsidP="000915AF">
      <w:pPr>
        <w:pStyle w:val="SANDCaptionFigure"/>
        <w:rPr>
          <w:bCs/>
        </w:rPr>
      </w:pPr>
      <w:bookmarkStart w:id="84" w:name="_Ref52962507"/>
      <w:bookmarkStart w:id="85" w:name="_Toc135830216"/>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5</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3</w:t>
      </w:r>
      <w:r w:rsidR="00901E54">
        <w:rPr>
          <w:bCs/>
        </w:rPr>
        <w:fldChar w:fldCharType="end"/>
      </w:r>
      <w:bookmarkEnd w:id="84"/>
      <w:r w:rsidRPr="004234D4">
        <w:rPr>
          <w:bCs/>
        </w:rPr>
        <w:t xml:space="preserve">. </w:t>
      </w:r>
      <w:r w:rsidR="000915AF" w:rsidRPr="004234D4">
        <w:rPr>
          <w:bCs/>
        </w:rPr>
        <w:t>(left) The trace of the mid</w:t>
      </w:r>
      <w:r w:rsidR="00325441" w:rsidRPr="004234D4">
        <w:rPr>
          <w:bCs/>
        </w:rPr>
        <w:t>-</w:t>
      </w:r>
      <w:r w:rsidR="000915AF" w:rsidRPr="004234D4">
        <w:rPr>
          <w:bCs/>
        </w:rPr>
        <w:t>Atlantic Ridge as viewed with Google Earth.</w:t>
      </w:r>
      <w:r w:rsidR="00A60A46">
        <w:rPr>
          <w:bCs/>
        </w:rPr>
        <w:t xml:space="preserve"> </w:t>
      </w:r>
      <w:r w:rsidR="000915AF" w:rsidRPr="004234D4">
        <w:rPr>
          <w:bCs/>
        </w:rPr>
        <w:t>(right) Top level of the multi-level tessellation generated by example 3.</w:t>
      </w:r>
      <w:r w:rsidR="00A60A46">
        <w:rPr>
          <w:bCs/>
        </w:rPr>
        <w:t xml:space="preserve"> </w:t>
      </w:r>
      <w:r w:rsidR="000915AF" w:rsidRPr="004234D4">
        <w:rPr>
          <w:bCs/>
        </w:rPr>
        <w:t>Most of the triangles shown have edge lengths of approximately 8° but triangles that span the mid-Atlantic Ridge have triangles with edge lengths about 1°.</w:t>
      </w:r>
      <w:bookmarkEnd w:id="85"/>
    </w:p>
    <w:p w14:paraId="4FAD0F50" w14:textId="7B095CEF" w:rsidR="003406E0" w:rsidRPr="004234D4" w:rsidRDefault="003406E0" w:rsidP="003406E0">
      <w:pPr>
        <w:pStyle w:val="Heading3"/>
        <w:rPr>
          <w:bCs/>
        </w:rPr>
      </w:pPr>
      <w:bookmarkStart w:id="86" w:name="_Toc49763546"/>
      <w:bookmarkStart w:id="87" w:name="_Toc135830118"/>
      <w:r w:rsidRPr="004234D4">
        <w:rPr>
          <w:bCs/>
        </w:rPr>
        <w:t>Example 4</w:t>
      </w:r>
      <w:bookmarkEnd w:id="86"/>
      <w:bookmarkEnd w:id="87"/>
    </w:p>
    <w:p w14:paraId="3D314BB3" w14:textId="00A4113C" w:rsidR="003406E0" w:rsidRPr="00516174" w:rsidRDefault="003406E0" w:rsidP="003406E0">
      <w:r w:rsidRPr="00516174">
        <w:t>In this example a single GeoTessGrid object is constructed that is comprised of a single multi-level tessellation.</w:t>
      </w:r>
      <w:r w:rsidR="00A60A46">
        <w:t xml:space="preserve"> </w:t>
      </w:r>
      <w:r w:rsidRPr="00516174">
        <w:t>The top level of this tessellation will be composed of triangles mainly of approximately 8° edge lengths.</w:t>
      </w:r>
      <w:r w:rsidR="00A60A46">
        <w:t xml:space="preserve"> </w:t>
      </w:r>
      <w:r w:rsidRPr="00516174">
        <w:t>All triangles with a corner inside a polygon surrounding the lower 48 states of the US are refined to about 1° and triangles with a corner inside a polygon outlining the state of New Mexico are refined to about ⅛°.</w:t>
      </w:r>
      <w:r w:rsidR="00722A14">
        <w:t xml:space="preserve"> The properties file for this example, along with the</w:t>
      </w:r>
      <w:r w:rsidR="009725D0">
        <w:t xml:space="preserve"> .kml file defining the United States polygon and the</w:t>
      </w:r>
      <w:r w:rsidR="00722A14">
        <w:t xml:space="preserve"> .kmz file defining the </w:t>
      </w:r>
      <w:r w:rsidR="009725D0">
        <w:t>New Mexico polygon</w:t>
      </w:r>
      <w:r w:rsidR="00722A14">
        <w:t xml:space="preserve">, can be found in the Examples subfolder </w:t>
      </w:r>
      <w:r w:rsidR="00722A14">
        <w:rPr>
          <w:b/>
          <w:bCs/>
        </w:rPr>
        <w:t>gridbuilder_</w:t>
      </w:r>
      <w:r w:rsidR="009725D0">
        <w:rPr>
          <w:b/>
          <w:bCs/>
        </w:rPr>
        <w:t>polygon</w:t>
      </w:r>
      <w:r w:rsidR="00722A14">
        <w:rPr>
          <w:b/>
          <w:bCs/>
        </w:rPr>
        <w:t>_refinement</w:t>
      </w:r>
      <w:r w:rsidR="00722A14">
        <w:t>.</w:t>
      </w:r>
    </w:p>
    <w:p w14:paraId="0A2E0709" w14:textId="77777777" w:rsidR="002E4197" w:rsidRPr="00516174" w:rsidRDefault="002E4197" w:rsidP="003406E0"/>
    <w:p w14:paraId="2731F17D" w14:textId="7F8C0ED7" w:rsidR="003406E0" w:rsidRPr="00516174" w:rsidRDefault="003406E0" w:rsidP="003406E0">
      <w:r w:rsidRPr="00516174">
        <w:lastRenderedPageBreak/>
        <w:t>The property file for this example contains:</w:t>
      </w:r>
    </w:p>
    <w:p w14:paraId="3B22379B" w14:textId="77777777" w:rsidR="002E4197" w:rsidRPr="00516174" w:rsidRDefault="002E4197" w:rsidP="003406E0"/>
    <w:p w14:paraId="420A0B9F"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gridbuilder_polygon_example.properties</w:t>
      </w:r>
    </w:p>
    <w:p w14:paraId="166CA9F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this properties file will result in a single GeoTessGrid</w:t>
      </w:r>
    </w:p>
    <w:p w14:paraId="61C1C624"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object consisting of 1 multi-level tessellation with the </w:t>
      </w:r>
    </w:p>
    <w:p w14:paraId="61DB499D"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triangles on the top tessellation level having edge lengths </w:t>
      </w:r>
    </w:p>
    <w:p w14:paraId="34A3F383" w14:textId="3135CBB1"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of about 8 degrees.</w:t>
      </w:r>
      <w:r w:rsidR="00A60A46">
        <w:rPr>
          <w:rFonts w:ascii="Courier New" w:hAnsi="Courier New" w:cs="Courier New"/>
          <w:sz w:val="16"/>
          <w:szCs w:val="16"/>
        </w:rPr>
        <w:t xml:space="preserve"> </w:t>
      </w:r>
      <w:r w:rsidRPr="00516174">
        <w:rPr>
          <w:rFonts w:ascii="Courier New" w:hAnsi="Courier New" w:cs="Courier New"/>
          <w:sz w:val="16"/>
          <w:szCs w:val="16"/>
        </w:rPr>
        <w:t xml:space="preserve">Triangles with at least one corner </w:t>
      </w:r>
    </w:p>
    <w:p w14:paraId="10C1BC8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inside a polygon surrounding the lower 48 states in the US</w:t>
      </w:r>
    </w:p>
    <w:p w14:paraId="7369B1D9" w14:textId="77D4152C"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are refined to about 1 degree.</w:t>
      </w:r>
      <w:r w:rsidR="00A60A46">
        <w:rPr>
          <w:rFonts w:ascii="Courier New" w:hAnsi="Courier New" w:cs="Courier New"/>
          <w:sz w:val="16"/>
          <w:szCs w:val="16"/>
        </w:rPr>
        <w:t xml:space="preserve"> </w:t>
      </w:r>
      <w:r w:rsidRPr="00516174">
        <w:rPr>
          <w:rFonts w:ascii="Courier New" w:hAnsi="Courier New" w:cs="Courier New"/>
          <w:sz w:val="16"/>
          <w:szCs w:val="16"/>
        </w:rPr>
        <w:t>Triangles with at least</w:t>
      </w:r>
    </w:p>
    <w:p w14:paraId="38D8BDE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one corner inside a polygon outlining the state of New</w:t>
      </w:r>
    </w:p>
    <w:p w14:paraId="6DF937E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Mexico are further refined to about 1/8 the of a degree. </w:t>
      </w:r>
    </w:p>
    <w:p w14:paraId="0CE19619" w14:textId="77777777" w:rsidR="003406E0" w:rsidRPr="00516174" w:rsidRDefault="003406E0" w:rsidP="003406E0">
      <w:pPr>
        <w:rPr>
          <w:rFonts w:ascii="Courier New" w:hAnsi="Courier New" w:cs="Courier New"/>
          <w:sz w:val="16"/>
          <w:szCs w:val="16"/>
        </w:rPr>
      </w:pPr>
    </w:p>
    <w:p w14:paraId="4547EB2A"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specify GeoTessBuilder grid construction mode.</w:t>
      </w:r>
    </w:p>
    <w:p w14:paraId="731578E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gridConstructionMode = scratch</w:t>
      </w:r>
    </w:p>
    <w:p w14:paraId="19CD3807" w14:textId="77777777" w:rsidR="003406E0" w:rsidRPr="00516174" w:rsidRDefault="003406E0" w:rsidP="003406E0">
      <w:pPr>
        <w:rPr>
          <w:rFonts w:ascii="Courier New" w:hAnsi="Courier New" w:cs="Courier New"/>
          <w:sz w:val="16"/>
          <w:szCs w:val="16"/>
        </w:rPr>
      </w:pPr>
    </w:p>
    <w:p w14:paraId="70EB17DE"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number of multi-level tessellations to build </w:t>
      </w:r>
    </w:p>
    <w:p w14:paraId="05FF89C0"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nTessellations = 1</w:t>
      </w:r>
    </w:p>
    <w:p w14:paraId="37544605" w14:textId="77777777" w:rsidR="003406E0" w:rsidRPr="00516174" w:rsidRDefault="003406E0" w:rsidP="003406E0">
      <w:pPr>
        <w:rPr>
          <w:rFonts w:ascii="Courier New" w:hAnsi="Courier New" w:cs="Courier New"/>
          <w:sz w:val="16"/>
          <w:szCs w:val="16"/>
        </w:rPr>
      </w:pPr>
    </w:p>
    <w:p w14:paraId="370EFB4B"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the triangle size that is to be achieved on the </w:t>
      </w:r>
    </w:p>
    <w:p w14:paraId="54CB3F0A" w14:textId="1D67DE0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top tessellation level from the path defined below.</w:t>
      </w:r>
    </w:p>
    <w:p w14:paraId="143E57D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baseEdgeLengths = 8</w:t>
      </w:r>
    </w:p>
    <w:p w14:paraId="36BBF06D" w14:textId="77777777" w:rsidR="003406E0" w:rsidRPr="00516174" w:rsidRDefault="003406E0" w:rsidP="003406E0">
      <w:pPr>
        <w:rPr>
          <w:rFonts w:ascii="Courier New" w:hAnsi="Courier New" w:cs="Courier New"/>
          <w:sz w:val="16"/>
          <w:szCs w:val="16"/>
        </w:rPr>
      </w:pPr>
    </w:p>
    <w:p w14:paraId="630356F8"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polygons = \</w:t>
      </w:r>
    </w:p>
    <w:p w14:paraId="122C4BFA" w14:textId="1E3D3674" w:rsidR="003406E0" w:rsidRPr="00516174" w:rsidRDefault="00A60A46" w:rsidP="003406E0">
      <w:pPr>
        <w:rPr>
          <w:rFonts w:ascii="Courier New" w:hAnsi="Courier New" w:cs="Courier New"/>
          <w:sz w:val="16"/>
          <w:szCs w:val="16"/>
        </w:rPr>
      </w:pPr>
      <w:r>
        <w:rPr>
          <w:rFonts w:ascii="Courier New" w:hAnsi="Courier New" w:cs="Courier New"/>
          <w:sz w:val="16"/>
          <w:szCs w:val="16"/>
        </w:rPr>
        <w:t xml:space="preserve"> </w:t>
      </w:r>
      <w:r w:rsidR="003406E0" w:rsidRPr="00516174">
        <w:rPr>
          <w:rFonts w:ascii="Courier New" w:hAnsi="Courier New" w:cs="Courier New"/>
          <w:sz w:val="16"/>
          <w:szCs w:val="16"/>
        </w:rPr>
        <w:t>united_states.kml, 0, 1.0 ; \</w:t>
      </w:r>
    </w:p>
    <w:p w14:paraId="486B6E2B" w14:textId="2D5ECCF2" w:rsidR="003406E0" w:rsidRPr="00516174" w:rsidRDefault="00A60A46" w:rsidP="003406E0">
      <w:pPr>
        <w:rPr>
          <w:rFonts w:ascii="Courier New" w:hAnsi="Courier New" w:cs="Courier New"/>
          <w:sz w:val="16"/>
          <w:szCs w:val="16"/>
        </w:rPr>
      </w:pPr>
      <w:r>
        <w:rPr>
          <w:rFonts w:ascii="Courier New" w:hAnsi="Courier New" w:cs="Courier New"/>
          <w:sz w:val="16"/>
          <w:szCs w:val="16"/>
        </w:rPr>
        <w:t xml:space="preserve"> </w:t>
      </w:r>
      <w:r w:rsidR="003406E0" w:rsidRPr="00516174">
        <w:rPr>
          <w:rFonts w:ascii="Courier New" w:hAnsi="Courier New" w:cs="Courier New"/>
          <w:sz w:val="16"/>
          <w:szCs w:val="16"/>
        </w:rPr>
        <w:t>new_mexico.kmz, 0, 0.125</w:t>
      </w:r>
    </w:p>
    <w:p w14:paraId="5C6E31E0" w14:textId="77777777" w:rsidR="003406E0" w:rsidRPr="00516174" w:rsidRDefault="003406E0" w:rsidP="003406E0">
      <w:pPr>
        <w:rPr>
          <w:rFonts w:ascii="Courier New" w:hAnsi="Courier New" w:cs="Courier New"/>
          <w:sz w:val="16"/>
          <w:szCs w:val="16"/>
        </w:rPr>
      </w:pPr>
    </w:p>
    <w:p w14:paraId="0A7C3871"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file to receive the GeoTessGrid definition</w:t>
      </w:r>
    </w:p>
    <w:p w14:paraId="5A8E0743" w14:textId="77777777"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outputGridFile = gridbuilder_polygon_example.geotess</w:t>
      </w:r>
    </w:p>
    <w:p w14:paraId="15B988BB" w14:textId="77777777" w:rsidR="003406E0" w:rsidRPr="00516174" w:rsidRDefault="003406E0" w:rsidP="003406E0">
      <w:pPr>
        <w:rPr>
          <w:rFonts w:ascii="Courier New" w:hAnsi="Courier New" w:cs="Courier New"/>
          <w:sz w:val="16"/>
          <w:szCs w:val="16"/>
        </w:rPr>
      </w:pPr>
    </w:p>
    <w:p w14:paraId="09BF3D49" w14:textId="5487FC64" w:rsidR="003406E0" w:rsidRPr="00516174" w:rsidRDefault="003406E0" w:rsidP="003406E0">
      <w:pPr>
        <w:rPr>
          <w:rFonts w:ascii="Courier New" w:hAnsi="Courier New" w:cs="Courier New"/>
          <w:sz w:val="16"/>
          <w:szCs w:val="16"/>
        </w:rPr>
      </w:pPr>
      <w:r w:rsidRPr="00516174">
        <w:rPr>
          <w:rFonts w:ascii="Courier New" w:hAnsi="Courier New" w:cs="Courier New"/>
          <w:sz w:val="16"/>
          <w:szCs w:val="16"/>
        </w:rPr>
        <w:t xml:space="preserve"># file to receive the vtk file used for visualization with </w:t>
      </w:r>
      <w:r w:rsidR="004F3BE6">
        <w:rPr>
          <w:rFonts w:ascii="Courier New" w:hAnsi="Courier New" w:cs="Courier New"/>
          <w:sz w:val="16"/>
          <w:szCs w:val="16"/>
        </w:rPr>
        <w:t>ParaView</w:t>
      </w:r>
    </w:p>
    <w:p w14:paraId="089EDAB6" w14:textId="77777777" w:rsidR="003406E0" w:rsidRDefault="003406E0" w:rsidP="003406E0">
      <w:pPr>
        <w:rPr>
          <w:rFonts w:ascii="Courier New" w:hAnsi="Courier New" w:cs="Courier New"/>
          <w:sz w:val="16"/>
          <w:szCs w:val="16"/>
        </w:rPr>
      </w:pPr>
      <w:r w:rsidRPr="00516174">
        <w:rPr>
          <w:rFonts w:ascii="Courier New" w:hAnsi="Courier New" w:cs="Courier New"/>
          <w:sz w:val="16"/>
          <w:szCs w:val="16"/>
        </w:rPr>
        <w:t>vtkFile = gridbuilder_polygon_example.vtk</w:t>
      </w:r>
    </w:p>
    <w:p w14:paraId="73B196EA" w14:textId="77777777" w:rsidR="002D27EB" w:rsidRDefault="002D27EB" w:rsidP="002D27EB"/>
    <w:p w14:paraId="4A50885B" w14:textId="48C50265" w:rsidR="002D27EB" w:rsidRPr="002C39D5" w:rsidRDefault="002D27EB" w:rsidP="002D27EB">
      <w:r>
        <w:t xml:space="preserve">To run this example, run </w:t>
      </w:r>
      <w:r>
        <w:rPr>
          <w:b/>
          <w:bCs/>
        </w:rPr>
        <w:t>geotessbuilder example.properties</w:t>
      </w:r>
      <w:r>
        <w:t xml:space="preserve"> on the command line. This action will output a GeoTess model (gridbuilder_path_example.geotess) and two ParaView vtk files (continent_boundaries.vtk, gridbuilder_path_example.vtk). The vtk files, plotted in </w:t>
      </w:r>
      <w:r>
        <w:fldChar w:fldCharType="begin"/>
      </w:r>
      <w:r>
        <w:instrText xml:space="preserve"> REF _Ref52962523 \h </w:instrText>
      </w:r>
      <w:r>
        <w:fldChar w:fldCharType="separate"/>
      </w:r>
      <w:r w:rsidRPr="004234D4">
        <w:rPr>
          <w:bCs/>
        </w:rPr>
        <w:t xml:space="preserve">Figure </w:t>
      </w:r>
      <w:r>
        <w:rPr>
          <w:bCs/>
          <w:noProof/>
        </w:rPr>
        <w:t>5</w:t>
      </w:r>
      <w:r w:rsidRPr="004234D4">
        <w:rPr>
          <w:bCs/>
        </w:rPr>
        <w:noBreakHyphen/>
      </w:r>
      <w:r>
        <w:rPr>
          <w:bCs/>
          <w:noProof/>
        </w:rPr>
        <w:t>4</w:t>
      </w:r>
      <w:r>
        <w:fldChar w:fldCharType="end"/>
      </w:r>
      <w:r>
        <w:fldChar w:fldCharType="begin"/>
      </w:r>
      <w:r>
        <w:instrText xml:space="preserve"> REF _Ref52962487 \h </w:instrText>
      </w:r>
      <w:r w:rsidR="00000000">
        <w:fldChar w:fldCharType="separate"/>
      </w:r>
      <w:r>
        <w:fldChar w:fldCharType="end"/>
      </w:r>
      <w:r>
        <w:t xml:space="preserve">, </w:t>
      </w:r>
      <w:r w:rsidRPr="00516174">
        <w:t xml:space="preserve">illustrate the variable resolution tessellation </w:t>
      </w:r>
      <w:r>
        <w:t xml:space="preserve">around the United States and New Mexico </w:t>
      </w:r>
      <w:r w:rsidRPr="00516174">
        <w:t>that is generated by this example.</w:t>
      </w:r>
    </w:p>
    <w:p w14:paraId="73EED8FB" w14:textId="2D071204" w:rsidR="00B24F2D" w:rsidRPr="00516174" w:rsidRDefault="00B24F2D" w:rsidP="003406E0"/>
    <w:p w14:paraId="7FEB4A35" w14:textId="585DC4D2" w:rsidR="00B24F2D" w:rsidRPr="00516174" w:rsidRDefault="00025EE1" w:rsidP="00B24F2D">
      <w:pPr>
        <w:pStyle w:val="SANDFigurePlacement"/>
      </w:pPr>
      <w:r w:rsidRPr="00516174">
        <w:rPr>
          <w:noProof/>
        </w:rPr>
        <mc:AlternateContent>
          <mc:Choice Requires="wpg">
            <w:drawing>
              <wp:inline distT="0" distB="0" distL="0" distR="0" wp14:anchorId="5AB522B1" wp14:editId="67709D39">
                <wp:extent cx="5567321" cy="2743200"/>
                <wp:effectExtent l="0" t="0" r="0" b="0"/>
                <wp:docPr id="3198" name="Group 3198"/>
                <wp:cNvGraphicFramePr/>
                <a:graphic xmlns:a="http://schemas.openxmlformats.org/drawingml/2006/main">
                  <a:graphicData uri="http://schemas.microsoft.com/office/word/2010/wordprocessingGroup">
                    <wpg:wgp>
                      <wpg:cNvGrpSpPr/>
                      <wpg:grpSpPr>
                        <a:xfrm>
                          <a:off x="0" y="0"/>
                          <a:ext cx="5567321" cy="2743200"/>
                          <a:chOff x="0" y="0"/>
                          <a:chExt cx="5567321" cy="2743200"/>
                        </a:xfrm>
                      </wpg:grpSpPr>
                      <pic:pic xmlns:pic="http://schemas.openxmlformats.org/drawingml/2006/picture">
                        <pic:nvPicPr>
                          <pic:cNvPr id="3082" name="Picture 3082"/>
                          <pic:cNvPicPr>
                            <a:picLocks noChangeAspect="1"/>
                          </pic:cNvPicPr>
                        </pic:nvPicPr>
                        <pic:blipFill rotWithShape="1">
                          <a:blip r:embed="rId73" cstate="print">
                            <a:extLst>
                              <a:ext uri="{28A0092B-C50C-407E-A947-70E740481C1C}">
                                <a14:useLocalDpi xmlns:a14="http://schemas.microsoft.com/office/drawing/2010/main" val="0"/>
                              </a:ext>
                            </a:extLst>
                          </a:blip>
                          <a:srcRect l="23846" t="4791" r="22837" b="5625"/>
                          <a:stretch/>
                        </pic:blipFill>
                        <pic:spPr bwMode="auto">
                          <a:xfrm>
                            <a:off x="0" y="0"/>
                            <a:ext cx="2783205" cy="27432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pic:pic xmlns:pic="http://schemas.openxmlformats.org/drawingml/2006/picture">
                        <pic:nvPicPr>
                          <pic:cNvPr id="19" name="Picture 19"/>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824121" y="0"/>
                            <a:ext cx="2743200" cy="2743200"/>
                          </a:xfrm>
                          <a:prstGeom prst="rect">
                            <a:avLst/>
                          </a:prstGeom>
                        </pic:spPr>
                      </pic:pic>
                    </wpg:wgp>
                  </a:graphicData>
                </a:graphic>
              </wp:inline>
            </w:drawing>
          </mc:Choice>
          <mc:Fallback xmlns:w16du="http://schemas.microsoft.com/office/word/2023/wordml/word16du">
            <w:pict>
              <v:group w14:anchorId="607B598D" id="Group 3198" o:spid="_x0000_s1026" style="width:438.35pt;height:3in;mso-position-horizontal-relative:char;mso-position-vertical-relative:line" coordsize="55673,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wwNoeuUEEALlBBAAUAAAAZHJzL21lZGlhL2ltYWdlMi5wbmeJUE5HDQoa&#10;CgAAAA1JSERSAAAH0AAAB9AIAgAAABVaUy4AACAASURBVHic7L3tzz3JmZh1n4kDCR6jlQBtdkbr&#10;IbuwsrUfFiniZSKbWIrjeDeLEIkgQFZEQARE2i/5R8iXlULQQhS0EYSIRCiJvW+RHMbKEKFI7IfI&#10;qw3eYAfPYgGSlfGGEMwcPtRz+qnT9dL1Xnd1X5dG9vM7p7uquqq7T/fVd98l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">
                <v:shape id="Picture 3082" o:spid="_x0000_s1027" type="#_x0000_t75" style="position:absolute;width:278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">
                  <v:imagedata r:id="rId75" o:title="" croptop="3140f" cropbottom="3686f" cropleft="15628f" cropright="14966f"/>
                </v:shape>
                <v:shape id="Picture 19" o:spid="_x0000_s1028" type="#_x0000_t75" style="position:absolute;left:28241;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">
                  <v:imagedata r:id="rId76" o:title=""/>
                </v:shape>
                <w10:anchorlock/>
              </v:group>
            </w:pict>
          </mc:Fallback>
        </mc:AlternateContent>
      </w:r>
    </w:p>
    <w:p w14:paraId="008AC48D" w14:textId="69543B77" w:rsidR="00B24F2D" w:rsidRPr="004234D4" w:rsidRDefault="00B24F2D" w:rsidP="00B24F2D">
      <w:pPr>
        <w:pStyle w:val="SANDCaptionFigure"/>
        <w:rPr>
          <w:bCs/>
        </w:rPr>
      </w:pPr>
      <w:bookmarkStart w:id="88" w:name="_Ref52962523"/>
      <w:bookmarkStart w:id="89" w:name="_Toc135830217"/>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5</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4</w:t>
      </w:r>
      <w:r w:rsidR="00901E54">
        <w:rPr>
          <w:bCs/>
        </w:rPr>
        <w:fldChar w:fldCharType="end"/>
      </w:r>
      <w:bookmarkEnd w:id="88"/>
      <w:r w:rsidRPr="004234D4">
        <w:rPr>
          <w:bCs/>
        </w:rPr>
        <w:t xml:space="preserve">. </w:t>
      </w:r>
      <w:r w:rsidR="00025EE1" w:rsidRPr="004234D4">
        <w:rPr>
          <w:bCs/>
        </w:rPr>
        <w:t>(left) Polygons generated and viewed with Google Earth.</w:t>
      </w:r>
      <w:r w:rsidR="00A60A46">
        <w:rPr>
          <w:bCs/>
        </w:rPr>
        <w:t xml:space="preserve"> </w:t>
      </w:r>
      <w:r w:rsidR="00025EE1" w:rsidRPr="004234D4">
        <w:rPr>
          <w:bCs/>
        </w:rPr>
        <w:t>(right) Top level of the multi-level tessellation generated by example 4.</w:t>
      </w:r>
      <w:r w:rsidR="00A60A46">
        <w:rPr>
          <w:bCs/>
        </w:rPr>
        <w:t xml:space="preserve"> </w:t>
      </w:r>
      <w:r w:rsidR="00025EE1" w:rsidRPr="004234D4">
        <w:rPr>
          <w:bCs/>
        </w:rPr>
        <w:t xml:space="preserve">Triangles far </w:t>
      </w:r>
      <w:r w:rsidR="003A3BC1" w:rsidRPr="004234D4">
        <w:rPr>
          <w:bCs/>
        </w:rPr>
        <w:t>from</w:t>
      </w:r>
      <w:r w:rsidR="00025EE1" w:rsidRPr="004234D4">
        <w:rPr>
          <w:bCs/>
        </w:rPr>
        <w:t xml:space="preserve"> the conterminous US have edge lengths of approximately 8° but triangles with at least one corner inside the polygon surrounding </w:t>
      </w:r>
      <w:r w:rsidR="00025EE1" w:rsidRPr="004234D4">
        <w:rPr>
          <w:bCs/>
        </w:rPr>
        <w:lastRenderedPageBreak/>
        <w:t>the US have triangles with edge lengths about 1°.</w:t>
      </w:r>
      <w:r w:rsidR="00A60A46">
        <w:rPr>
          <w:bCs/>
        </w:rPr>
        <w:t xml:space="preserve"> </w:t>
      </w:r>
      <w:r w:rsidR="00025EE1" w:rsidRPr="004234D4">
        <w:rPr>
          <w:bCs/>
        </w:rPr>
        <w:t>Triangles with a corner in the polygon defining the state of New Mexico have edge lengths of approximately ⅛°.</w:t>
      </w:r>
      <w:bookmarkEnd w:id="89"/>
      <w:r w:rsidR="00A60A46">
        <w:rPr>
          <w:bCs/>
        </w:rPr>
        <w:t xml:space="preserve"> </w:t>
      </w:r>
    </w:p>
    <w:p w14:paraId="0BCE1147" w14:textId="77777777" w:rsidR="003406E0" w:rsidRPr="00516174" w:rsidRDefault="003406E0" w:rsidP="003406E0">
      <w:pPr>
        <w:tabs>
          <w:tab w:val="left" w:pos="720"/>
          <w:tab w:val="right" w:pos="8460"/>
        </w:tabs>
      </w:pPr>
    </w:p>
    <w:p w14:paraId="12903B61" w14:textId="77777777" w:rsidR="003406E0" w:rsidRPr="00C06068" w:rsidRDefault="003406E0" w:rsidP="003406E0">
      <w:pPr>
        <w:pStyle w:val="Heading1"/>
        <w:rPr>
          <w:bCs/>
        </w:rPr>
      </w:pPr>
      <w:bookmarkStart w:id="90" w:name="_Toc49763556"/>
      <w:bookmarkStart w:id="91" w:name="_Ref134177949"/>
      <w:bookmarkStart w:id="92" w:name="_Toc135830119"/>
      <w:bookmarkStart w:id="93" w:name="_Ref135830775"/>
      <w:bookmarkStart w:id="94" w:name="_Ref136936318"/>
      <w:r w:rsidRPr="00C06068">
        <w:rPr>
          <w:bCs/>
        </w:rPr>
        <w:lastRenderedPageBreak/>
        <w:t>GeoTessExplorer</w:t>
      </w:r>
      <w:bookmarkEnd w:id="90"/>
      <w:bookmarkEnd w:id="91"/>
      <w:bookmarkEnd w:id="92"/>
      <w:bookmarkEnd w:id="93"/>
      <w:bookmarkEnd w:id="94"/>
      <w:r w:rsidRPr="00C06068">
        <w:rPr>
          <w:bCs/>
        </w:rPr>
        <w:t xml:space="preserve"> </w:t>
      </w:r>
    </w:p>
    <w:p w14:paraId="0B7BEEAA" w14:textId="08A67059" w:rsidR="00A81B6B" w:rsidRDefault="00A81B6B" w:rsidP="00A81B6B">
      <w:r>
        <w:t xml:space="preserve">GeoTessExplorer is a GeoTess application </w:t>
      </w:r>
      <w:r w:rsidRPr="00516174">
        <w:t xml:space="preserve">application that implements a set of command line driven functions to extract or modify information in a GeoTessModel in several ways, including extracting maps, generating vtk plot files, extracting site terms, </w:t>
      </w:r>
      <w:r w:rsidR="00624761">
        <w:t>etc</w:t>
      </w:r>
      <w:r w:rsidRPr="00516174">
        <w:t>.</w:t>
      </w:r>
      <w:r w:rsidR="000D1171">
        <w:t xml:space="preserve"> </w:t>
      </w:r>
      <w:r>
        <w:t>Note that GeoTess</w:t>
      </w:r>
      <w:r w:rsidR="00624761">
        <w:t>Explorer</w:t>
      </w:r>
      <w:r>
        <w:t xml:space="preserve"> is only included with GeoTessJava, but </w:t>
      </w:r>
      <w:r w:rsidR="00624761">
        <w:t>its functions can be applied to GeoTess models generated by either language</w:t>
      </w:r>
      <w:r>
        <w:t xml:space="preserve">. </w:t>
      </w:r>
    </w:p>
    <w:p w14:paraId="6668BF45" w14:textId="77777777" w:rsidR="000D1171" w:rsidRDefault="000D1171" w:rsidP="00A81B6B"/>
    <w:p w14:paraId="23BA88E9" w14:textId="2864E340" w:rsidR="000D1171" w:rsidRDefault="000D1171" w:rsidP="00A81B6B">
      <w:r>
        <w:t>To view a list of available functions included in GeoTessExplorer along with the needed inputs</w:t>
      </w:r>
      <w:r w:rsidR="009A2026">
        <w:t xml:space="preserve">, run the executable </w:t>
      </w:r>
    </w:p>
    <w:p w14:paraId="3BF43500" w14:textId="47D484BD" w:rsidR="009A2026" w:rsidRDefault="009A2026" w:rsidP="00A81B6B"/>
    <w:p w14:paraId="7C866053" w14:textId="5462A39E" w:rsidR="009A2026" w:rsidRDefault="009A2026" w:rsidP="009A2026">
      <w:pPr>
        <w:jc w:val="center"/>
        <w:rPr>
          <w:b/>
          <w:bCs/>
        </w:rPr>
      </w:pPr>
      <w:r>
        <w:rPr>
          <w:b/>
          <w:bCs/>
        </w:rPr>
        <w:t>geotess</w:t>
      </w:r>
    </w:p>
    <w:p w14:paraId="5EC72D53" w14:textId="77777777" w:rsidR="009A2026" w:rsidRDefault="009A2026" w:rsidP="009A2026">
      <w:pPr>
        <w:jc w:val="center"/>
        <w:rPr>
          <w:b/>
          <w:bCs/>
        </w:rPr>
      </w:pPr>
    </w:p>
    <w:p w14:paraId="5509171C" w14:textId="57225724" w:rsidR="009A2026" w:rsidRPr="009A2026" w:rsidRDefault="009A2026" w:rsidP="009A2026">
      <w:r>
        <w:t xml:space="preserve">on the command line. The creation of this executable is described in Sections </w:t>
      </w:r>
      <w:r>
        <w:fldChar w:fldCharType="begin"/>
      </w:r>
      <w:r>
        <w:instrText xml:space="preserve"> REF _Ref136936762 \r \h </w:instrText>
      </w:r>
      <w:r>
        <w:fldChar w:fldCharType="separate"/>
      </w:r>
      <w:r>
        <w:t>2.1</w:t>
      </w:r>
      <w:r>
        <w:fldChar w:fldCharType="end"/>
      </w:r>
      <w:r>
        <w:t xml:space="preserve"> and </w:t>
      </w:r>
      <w:r>
        <w:fldChar w:fldCharType="begin"/>
      </w:r>
      <w:r>
        <w:instrText xml:space="preserve"> REF _Ref136936764 \r \h </w:instrText>
      </w:r>
      <w:r>
        <w:fldChar w:fldCharType="separate"/>
      </w:r>
      <w:r>
        <w:t>2.2</w:t>
      </w:r>
      <w:r>
        <w:fldChar w:fldCharType="end"/>
      </w:r>
      <w:r>
        <w:t>.</w:t>
      </w:r>
    </w:p>
    <w:p w14:paraId="0E17F8C4" w14:textId="77777777" w:rsidR="00B24F2D" w:rsidRPr="00516174" w:rsidRDefault="00B24F2D" w:rsidP="003406E0"/>
    <w:p w14:paraId="11806BA4" w14:textId="48AF218A" w:rsidR="003406E0" w:rsidRDefault="003406E0" w:rsidP="003406E0">
      <w:r w:rsidRPr="00516174">
        <w:t xml:space="preserve">This action will output the list of currently available functions shown below. </w:t>
      </w:r>
    </w:p>
    <w:p w14:paraId="16A36906" w14:textId="77777777" w:rsidR="00901E54" w:rsidRDefault="004264E4" w:rsidP="00114D4F">
      <w:pPr>
        <w:keepNext/>
        <w:jc w:val="center"/>
      </w:pPr>
      <w:r>
        <w:rPr>
          <w:noProof/>
        </w:rPr>
        <w:lastRenderedPageBreak/>
        <w:drawing>
          <wp:inline distT="0" distB="0" distL="0" distR="0" wp14:anchorId="299810F0" wp14:editId="7C70DB0F">
            <wp:extent cx="6599144" cy="5753100"/>
            <wp:effectExtent l="0" t="0" r="5080" b="0"/>
            <wp:docPr id="188775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53459" name="Picture 188775345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05187" cy="5758368"/>
                    </a:xfrm>
                    <a:prstGeom prst="rect">
                      <a:avLst/>
                    </a:prstGeom>
                  </pic:spPr>
                </pic:pic>
              </a:graphicData>
            </a:graphic>
          </wp:inline>
        </w:drawing>
      </w:r>
    </w:p>
    <w:p w14:paraId="22E1A203" w14:textId="0EA2BBA6" w:rsidR="004264E4" w:rsidRPr="00516174" w:rsidRDefault="00901E54" w:rsidP="00114D4F">
      <w:pPr>
        <w:pStyle w:val="Caption"/>
      </w:pPr>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List of GeoTessExplorer Functions.</w:t>
      </w:r>
    </w:p>
    <w:p w14:paraId="01A676AA" w14:textId="77777777" w:rsidR="00B24F2D" w:rsidRPr="00516174" w:rsidRDefault="00B24F2D" w:rsidP="003406E0"/>
    <w:p w14:paraId="33418251" w14:textId="148994D1" w:rsidR="003406E0" w:rsidRPr="00516174" w:rsidRDefault="003406E0" w:rsidP="003406E0">
      <w:pPr>
        <w:rPr>
          <w:iCs/>
        </w:rPr>
      </w:pPr>
      <w:r w:rsidRPr="00516174">
        <w:t xml:space="preserve">To view a list of required arguments for any of the above functions, run </w:t>
      </w:r>
      <w:r w:rsidR="00762456">
        <w:rPr>
          <w:b/>
          <w:bCs/>
        </w:rPr>
        <w:t>geotess functionName</w:t>
      </w:r>
      <w:r w:rsidRPr="00516174">
        <w:t xml:space="preserve">. </w:t>
      </w:r>
      <w:r w:rsidRPr="00516174">
        <w:rPr>
          <w:iCs/>
        </w:rPr>
        <w:t xml:space="preserve">For example, running </w:t>
      </w:r>
      <w:r w:rsidR="00762456">
        <w:rPr>
          <w:b/>
          <w:bCs/>
        </w:rPr>
        <w:t xml:space="preserve">geotess toString </w:t>
      </w:r>
      <w:r w:rsidRPr="00516174">
        <w:rPr>
          <w:iCs/>
        </w:rPr>
        <w:t>will output the following instructions:</w:t>
      </w:r>
    </w:p>
    <w:p w14:paraId="15D61851" w14:textId="77777777" w:rsidR="00D03271" w:rsidRPr="00516174" w:rsidRDefault="00D03271" w:rsidP="003406E0"/>
    <w:p w14:paraId="73313B62" w14:textId="77777777" w:rsidR="003406E0" w:rsidRPr="00516174" w:rsidRDefault="003406E0" w:rsidP="003406E0">
      <w:pPr>
        <w:rPr>
          <w:i/>
        </w:rPr>
      </w:pPr>
      <w:r w:rsidRPr="00516174">
        <w:rPr>
          <w:i/>
        </w:rPr>
        <w:t>Must supply either 2 or 3 arguments:</w:t>
      </w:r>
    </w:p>
    <w:p w14:paraId="42C01643" w14:textId="3968559A" w:rsidR="003406E0" w:rsidRPr="00516174" w:rsidRDefault="00A60A46" w:rsidP="003406E0">
      <w:pPr>
        <w:rPr>
          <w:i/>
        </w:rPr>
      </w:pPr>
      <w:r>
        <w:rPr>
          <w:i/>
        </w:rPr>
        <w:t xml:space="preserve"> </w:t>
      </w:r>
      <w:r w:rsidR="003406E0" w:rsidRPr="00516174">
        <w:rPr>
          <w:i/>
        </w:rPr>
        <w:t>1</w:t>
      </w:r>
      <w:r>
        <w:rPr>
          <w:i/>
        </w:rPr>
        <w:t xml:space="preserve"> </w:t>
      </w:r>
      <w:r w:rsidR="003406E0" w:rsidRPr="00516174">
        <w:rPr>
          <w:i/>
        </w:rPr>
        <w:t>--</w:t>
      </w:r>
      <w:r>
        <w:rPr>
          <w:i/>
        </w:rPr>
        <w:t xml:space="preserve"> </w:t>
      </w:r>
      <w:r w:rsidR="003406E0" w:rsidRPr="00516174">
        <w:rPr>
          <w:i/>
        </w:rPr>
        <w:t>toString</w:t>
      </w:r>
    </w:p>
    <w:p w14:paraId="5E22E553" w14:textId="7F36E3ED" w:rsidR="003406E0" w:rsidRPr="00516174" w:rsidRDefault="00A60A46" w:rsidP="003406E0">
      <w:pPr>
        <w:rPr>
          <w:i/>
        </w:rPr>
      </w:pPr>
      <w:r>
        <w:rPr>
          <w:i/>
        </w:rPr>
        <w:t xml:space="preserve"> </w:t>
      </w:r>
      <w:r w:rsidR="003406E0" w:rsidRPr="00516174">
        <w:rPr>
          <w:i/>
        </w:rPr>
        <w:t>2</w:t>
      </w:r>
      <w:r>
        <w:rPr>
          <w:i/>
        </w:rPr>
        <w:t xml:space="preserve"> </w:t>
      </w:r>
      <w:r w:rsidR="003406E0" w:rsidRPr="00516174">
        <w:rPr>
          <w:i/>
        </w:rPr>
        <w:t>--</w:t>
      </w:r>
      <w:r>
        <w:rPr>
          <w:i/>
        </w:rPr>
        <w:t xml:space="preserve"> </w:t>
      </w:r>
      <w:r w:rsidR="003406E0" w:rsidRPr="00516174">
        <w:rPr>
          <w:i/>
        </w:rPr>
        <w:t>name of file containing a GeoTessModel or GeoTessGrid</w:t>
      </w:r>
    </w:p>
    <w:p w14:paraId="7BC48AF3" w14:textId="1EC7D63E" w:rsidR="003406E0" w:rsidRPr="00516174" w:rsidRDefault="00A60A46" w:rsidP="003406E0">
      <w:pPr>
        <w:rPr>
          <w:i/>
        </w:rPr>
      </w:pPr>
      <w:r>
        <w:rPr>
          <w:i/>
        </w:rPr>
        <w:t xml:space="preserve"> </w:t>
      </w:r>
      <w:r w:rsidR="003406E0" w:rsidRPr="00516174">
        <w:rPr>
          <w:i/>
        </w:rPr>
        <w:t>3</w:t>
      </w:r>
      <w:r>
        <w:rPr>
          <w:i/>
        </w:rPr>
        <w:t xml:space="preserve"> </w:t>
      </w:r>
      <w:r w:rsidR="003406E0" w:rsidRPr="00516174">
        <w:rPr>
          <w:i/>
        </w:rPr>
        <w:t>--</w:t>
      </w:r>
      <w:r>
        <w:rPr>
          <w:i/>
        </w:rPr>
        <w:t xml:space="preserve"> </w:t>
      </w:r>
      <w:r w:rsidR="003406E0" w:rsidRPr="00516174">
        <w:rPr>
          <w:i/>
        </w:rPr>
        <w:t>relative path to grid directory</w:t>
      </w:r>
      <w:r>
        <w:rPr>
          <w:i/>
        </w:rPr>
        <w:t xml:space="preserve">       </w:t>
      </w:r>
      <w:r w:rsidR="003406E0" w:rsidRPr="00516174">
        <w:rPr>
          <w:i/>
        </w:rPr>
        <w:t>(only needed when (2) is a model and grid is stored in separate file)</w:t>
      </w:r>
    </w:p>
    <w:p w14:paraId="3E7F7476" w14:textId="77777777" w:rsidR="00D03271" w:rsidRPr="00516174" w:rsidRDefault="00D03271" w:rsidP="003406E0">
      <w:pPr>
        <w:rPr>
          <w:i/>
        </w:rPr>
      </w:pPr>
    </w:p>
    <w:p w14:paraId="3E137866" w14:textId="7372B926" w:rsidR="003406E0" w:rsidRPr="00516174" w:rsidRDefault="003406E0" w:rsidP="003406E0">
      <w:r w:rsidRPr="00516174">
        <w:t>Note that if any required arguments for a function are missing during a run, its list of required arguments will be output</w:t>
      </w:r>
      <w:r w:rsidR="005B41E4">
        <w:t>, indicating the</w:t>
      </w:r>
      <w:r w:rsidR="008C34A1">
        <w:t xml:space="preserve"> user </w:t>
      </w:r>
      <w:r w:rsidR="005B41E4">
        <w:t>needs</w:t>
      </w:r>
      <w:r w:rsidR="008C34A1">
        <w:t xml:space="preserve"> to correct the arguments and run again.</w:t>
      </w:r>
    </w:p>
    <w:p w14:paraId="36344269" w14:textId="77777777" w:rsidR="00D03271" w:rsidRPr="00516174" w:rsidRDefault="00D03271" w:rsidP="003406E0"/>
    <w:p w14:paraId="0BFEBF18" w14:textId="0EC3D2AE" w:rsidR="003406E0" w:rsidRPr="00516174" w:rsidRDefault="003406E0" w:rsidP="003406E0">
      <w:r w:rsidRPr="00516174">
        <w:lastRenderedPageBreak/>
        <w:t xml:space="preserve">The intention of GeoTessExplorer is for users to either pipe the output to a file or to insert a call to this program into a script with the output piped to some other program. For example, to save the output of the toString function to a text file, run </w:t>
      </w:r>
      <w:r w:rsidR="005B41E4">
        <w:rPr>
          <w:b/>
          <w:bCs/>
        </w:rPr>
        <w:t>geotess</w:t>
      </w:r>
      <w:r w:rsidRPr="00114D4F">
        <w:t xml:space="preserve"> </w:t>
      </w:r>
      <w:r w:rsidRPr="00114D4F">
        <w:rPr>
          <w:b/>
          <w:bCs/>
        </w:rPr>
        <w:t>toString SALSA3D.geotess &gt; toString.txt</w:t>
      </w:r>
      <w:r w:rsidRPr="00516174">
        <w:t>.</w:t>
      </w:r>
    </w:p>
    <w:p w14:paraId="6D48D648" w14:textId="77777777" w:rsidR="00D03271" w:rsidRPr="00516174" w:rsidRDefault="00D03271" w:rsidP="003406E0"/>
    <w:p w14:paraId="46F5AD9F" w14:textId="09761290" w:rsidR="003406E0" w:rsidRPr="00516174" w:rsidRDefault="003406E0" w:rsidP="003406E0">
      <w:r w:rsidRPr="00516174">
        <w:t xml:space="preserve">Many functions require a </w:t>
      </w:r>
      <w:r w:rsidRPr="00516174">
        <w:rPr>
          <w:i/>
        </w:rPr>
        <w:t>'list of attributes'</w:t>
      </w:r>
      <w:r w:rsidRPr="00516174">
        <w:t xml:space="preserve"> as one of the command line arguments.</w:t>
      </w:r>
      <w:r w:rsidR="00A60A46">
        <w:t xml:space="preserve"> </w:t>
      </w:r>
      <w:r w:rsidRPr="00516174">
        <w:t xml:space="preserve">This list can be a string similar to </w:t>
      </w:r>
      <w:r w:rsidRPr="00516174">
        <w:rPr>
          <w:i/>
        </w:rPr>
        <w:t>'0,2,4-n'</w:t>
      </w:r>
      <w:r w:rsidRPr="00516174">
        <w:t>, which would return attributes 0, 2 and 4 through the number of available attributes. '</w:t>
      </w:r>
      <w:r w:rsidRPr="00516174">
        <w:rPr>
          <w:i/>
        </w:rPr>
        <w:t>n</w:t>
      </w:r>
      <w:r w:rsidRPr="00516174">
        <w:t xml:space="preserve">' would return only the last attribute. </w:t>
      </w:r>
      <w:r w:rsidRPr="00516174">
        <w:rPr>
          <w:i/>
        </w:rPr>
        <w:t>'all'</w:t>
      </w:r>
      <w:r w:rsidRPr="00516174">
        <w:t xml:space="preserve"> and </w:t>
      </w:r>
      <w:r w:rsidRPr="00516174">
        <w:rPr>
          <w:i/>
        </w:rPr>
        <w:t>'0-n'</w:t>
      </w:r>
      <w:r w:rsidRPr="00516174">
        <w:t xml:space="preserve"> would both return all attributes. The list may not include any spaces.</w:t>
      </w:r>
    </w:p>
    <w:p w14:paraId="2BDBF8E9" w14:textId="77777777" w:rsidR="00D03271" w:rsidRPr="00516174" w:rsidRDefault="00D03271" w:rsidP="003406E0"/>
    <w:p w14:paraId="5A12858D" w14:textId="1609EE55" w:rsidR="003406E0" w:rsidRPr="00516174" w:rsidRDefault="003406E0" w:rsidP="003406E0">
      <w:r w:rsidRPr="00516174">
        <w:t xml:space="preserve">For most functions, the first two arguments after the function name are the name of the input model file and the relative path to the grid directory. Some models have the grid stored in the same file with the model while other models reference a grid stored in a separate file. If the grid is stored in the same file with the model, then the relative path to the grid directory is irrelevant but something must be supplied </w:t>
      </w:r>
      <w:r w:rsidR="00885DD5" w:rsidRPr="00516174">
        <w:t>to</w:t>
      </w:r>
      <w:r w:rsidRPr="00516174">
        <w:t xml:space="preserve"> maintain the order of the argument list (typically this </w:t>
      </w:r>
      <w:r w:rsidR="00885DD5">
        <w:t>is</w:t>
      </w:r>
      <w:r w:rsidRPr="00516174">
        <w:t xml:space="preserve"> the single character ‘.’). </w:t>
      </w:r>
    </w:p>
    <w:p w14:paraId="0A5A0CD5" w14:textId="77777777" w:rsidR="00D03271" w:rsidRPr="00516174" w:rsidRDefault="00D03271" w:rsidP="003406E0"/>
    <w:p w14:paraId="139A556E" w14:textId="1608E41C" w:rsidR="003406E0" w:rsidRDefault="003406E0" w:rsidP="003406E0">
      <w:r w:rsidRPr="00516174">
        <w:t xml:space="preserve">If the grid is stored in a separate file, then the name of the file that contains the grid, without any directory information, is stored in the model file. When the model is loaded, it </w:t>
      </w:r>
      <w:r w:rsidR="00E432E9" w:rsidRPr="00516174">
        <w:t>must</w:t>
      </w:r>
      <w:r w:rsidRPr="00516174">
        <w:t xml:space="preserve"> be told the relative path from the directory where the model is located to the directory where the grid file is located. If the grid is in a separate file located in the same directory as the model file, provide the single character </w:t>
      </w:r>
      <w:r w:rsidRPr="00516174">
        <w:rPr>
          <w:i/>
          <w:iCs/>
        </w:rPr>
        <w:t>'.'</w:t>
      </w:r>
      <w:r w:rsidRPr="00516174">
        <w:t xml:space="preserve">. Note that models and grids also contain an MD5 hash of the grid file contents, so the danger of a model referencing the wrong grid is vanishingly small. </w:t>
      </w:r>
    </w:p>
    <w:p w14:paraId="08CE6284" w14:textId="77777777" w:rsidR="00FE745C" w:rsidRPr="00516174" w:rsidRDefault="00FE745C" w:rsidP="003406E0"/>
    <w:p w14:paraId="22CC2352" w14:textId="6E23C69C" w:rsidR="003406E0" w:rsidRPr="00516174" w:rsidRDefault="003406E0" w:rsidP="003406E0">
      <w:r w:rsidRPr="00516174">
        <w:t xml:space="preserve">All the functions whose names start with </w:t>
      </w:r>
      <w:r w:rsidRPr="00516174">
        <w:rPr>
          <w:i/>
        </w:rPr>
        <w:t>'vtk'</w:t>
      </w:r>
      <w:r w:rsidRPr="00516174">
        <w:t xml:space="preserve"> extract information from a GeoTessModel and store it in a file in </w:t>
      </w:r>
      <w:r w:rsidR="0073016E">
        <w:t>vtk</w:t>
      </w:r>
      <w:r w:rsidRPr="00516174">
        <w:t xml:space="preserve"> format (</w:t>
      </w:r>
      <w:hyperlink r:id="rId78" w:history="1">
        <w:r w:rsidRPr="00516174">
          <w:rPr>
            <w:rStyle w:val="Hyperlink"/>
          </w:rPr>
          <w:t>http://www.vtk.org/VTK/img/file-formats.pdf</w:t>
        </w:r>
      </w:hyperlink>
      <w:r w:rsidRPr="00516174">
        <w:t xml:space="preserve">). These files can be visualized with free software called ParaView. Visit </w:t>
      </w:r>
      <w:hyperlink r:id="rId79" w:history="1">
        <w:r w:rsidRPr="00516174">
          <w:rPr>
            <w:rStyle w:val="Hyperlink"/>
          </w:rPr>
          <w:t>http://www.paraview.org</w:t>
        </w:r>
      </w:hyperlink>
      <w:r w:rsidRPr="00516174">
        <w:t xml:space="preserve"> for more information and downloads for various platforms.</w:t>
      </w:r>
    </w:p>
    <w:p w14:paraId="31471510" w14:textId="77777777" w:rsidR="00D03271" w:rsidRPr="00516174" w:rsidRDefault="00D03271" w:rsidP="003406E0"/>
    <w:p w14:paraId="0C73C9C6" w14:textId="6BEB7DE4" w:rsidR="007B491D" w:rsidRDefault="003406E0" w:rsidP="003406E0">
      <w:r w:rsidRPr="00516174">
        <w:t xml:space="preserve">Finally, </w:t>
      </w:r>
      <w:r w:rsidR="006D13A2" w:rsidRPr="00516174">
        <w:t>most of</w:t>
      </w:r>
      <w:r w:rsidRPr="00516174">
        <w:t xml:space="preserve"> the functions listed above can be applied to any type of GeoTessModel</w:t>
      </w:r>
      <w:r w:rsidR="00E51402">
        <w:t xml:space="preserve">, with the exception of the </w:t>
      </w:r>
      <w:r w:rsidRPr="00516174">
        <w:t>functions listed under GeoTessModelSiteData</w:t>
      </w:r>
      <w:r w:rsidR="00E51402">
        <w:t>. These</w:t>
      </w:r>
      <w:r w:rsidRPr="00516174">
        <w:t xml:space="preserve"> are specifically for application to GeoTessModels with</w:t>
      </w:r>
      <w:r w:rsidR="00E51402">
        <w:t xml:space="preserve"> the site data extension, i.e., GeoTessModel</w:t>
      </w:r>
      <w:r w:rsidRPr="00516174">
        <w:t xml:space="preserve">SiteData. </w:t>
      </w:r>
      <w:r w:rsidR="000D50B2">
        <w:t xml:space="preserve">If the user applies these functions to another type of GeoTess model, a warning is printed to screen indicating the function cannot be applied to that model type. </w:t>
      </w:r>
      <w:r w:rsidRPr="00516174">
        <w:t>To learn what type of extension (if any) a GeoTessModel has, use the</w:t>
      </w:r>
      <w:r w:rsidR="002E408A">
        <w:t xml:space="preserve"> GeoTessExplorer</w:t>
      </w:r>
      <w:r w:rsidRPr="00516174">
        <w:t xml:space="preserve"> getClassName function.</w:t>
      </w:r>
    </w:p>
    <w:p w14:paraId="1948AC3C" w14:textId="44498C8A" w:rsidR="007B491D" w:rsidRDefault="007B491D">
      <w:pPr>
        <w:spacing w:after="160" w:line="259" w:lineRule="auto"/>
      </w:pPr>
    </w:p>
    <w:p w14:paraId="06C0E033" w14:textId="77777777" w:rsidR="00006DA1" w:rsidRDefault="00006DA1">
      <w:pPr>
        <w:spacing w:after="160" w:line="259" w:lineRule="auto"/>
      </w:pPr>
    </w:p>
    <w:p w14:paraId="60248376" w14:textId="5646E0FD" w:rsidR="00D833B6" w:rsidRDefault="009445BD" w:rsidP="00006DA1">
      <w:pPr>
        <w:pStyle w:val="AppendixHeading1"/>
      </w:pPr>
      <w:bookmarkStart w:id="95" w:name="_Ref136934828"/>
      <w:bookmarkStart w:id="96" w:name="_Toc135830120"/>
      <w:bookmarkStart w:id="97" w:name="_Ref135830239"/>
      <w:bookmarkStart w:id="98" w:name="_Ref135831809"/>
      <w:r>
        <w:lastRenderedPageBreak/>
        <w:t>Example GeoTess Property Files</w:t>
      </w:r>
      <w:bookmarkEnd w:id="95"/>
    </w:p>
    <w:p w14:paraId="361C73BA" w14:textId="5FAB8818" w:rsidR="009445BD" w:rsidRDefault="009445BD" w:rsidP="009445BD">
      <w:pPr>
        <w:pStyle w:val="AppendixHeading3"/>
      </w:pPr>
      <w:r>
        <w:t>Populate</w:t>
      </w:r>
      <w:r w:rsidR="00544A49">
        <w:t>Model3D.cc</w:t>
      </w:r>
    </w:p>
    <w:p w14:paraId="339596AF" w14:textId="77777777" w:rsidR="00F93B62" w:rsidRDefault="00F93B62" w:rsidP="00F93B62"/>
    <w:p w14:paraId="0CC28E6C" w14:textId="77777777" w:rsidR="00F93B62" w:rsidRPr="00114D4F" w:rsidRDefault="00F93B62" w:rsidP="00F93B62">
      <w:pPr>
        <w:rPr>
          <w:rFonts w:ascii="Menlo" w:hAnsi="Menlo" w:cs="Menlo"/>
          <w:sz w:val="15"/>
          <w:szCs w:val="15"/>
        </w:rPr>
      </w:pPr>
      <w:r w:rsidRPr="00114D4F">
        <w:rPr>
          <w:rFonts w:ascii="Menlo" w:hAnsi="Menlo" w:cs="Menlo"/>
          <w:sz w:val="15"/>
          <w:szCs w:val="15"/>
        </w:rPr>
        <w:t>#include "CPPUtils.h"</w:t>
      </w:r>
    </w:p>
    <w:p w14:paraId="1EDE7D5C" w14:textId="77777777" w:rsidR="00F93B62" w:rsidRPr="00114D4F" w:rsidRDefault="00F93B62" w:rsidP="00F93B62">
      <w:pPr>
        <w:rPr>
          <w:rFonts w:ascii="Menlo" w:hAnsi="Menlo" w:cs="Menlo"/>
          <w:sz w:val="15"/>
          <w:szCs w:val="15"/>
        </w:rPr>
      </w:pPr>
      <w:r w:rsidRPr="00114D4F">
        <w:rPr>
          <w:rFonts w:ascii="Menlo" w:hAnsi="Menlo" w:cs="Menlo"/>
          <w:sz w:val="15"/>
          <w:szCs w:val="15"/>
        </w:rPr>
        <w:t>#include "GeoTessGrid.h"</w:t>
      </w:r>
    </w:p>
    <w:p w14:paraId="587BE7C5" w14:textId="77777777" w:rsidR="00F93B62" w:rsidRPr="00114D4F" w:rsidRDefault="00F93B62" w:rsidP="00F93B62">
      <w:pPr>
        <w:rPr>
          <w:rFonts w:ascii="Menlo" w:hAnsi="Menlo" w:cs="Menlo"/>
          <w:sz w:val="15"/>
          <w:szCs w:val="15"/>
        </w:rPr>
      </w:pPr>
      <w:r w:rsidRPr="00114D4F">
        <w:rPr>
          <w:rFonts w:ascii="Menlo" w:hAnsi="Menlo" w:cs="Menlo"/>
          <w:sz w:val="15"/>
          <w:szCs w:val="15"/>
        </w:rPr>
        <w:t>#include "GeoTessModel.h"</w:t>
      </w:r>
    </w:p>
    <w:p w14:paraId="247756FF" w14:textId="77777777" w:rsidR="00F93B62" w:rsidRPr="00114D4F" w:rsidRDefault="00F93B62" w:rsidP="00F93B62">
      <w:pPr>
        <w:rPr>
          <w:rFonts w:ascii="Menlo" w:hAnsi="Menlo" w:cs="Menlo"/>
          <w:sz w:val="15"/>
          <w:szCs w:val="15"/>
        </w:rPr>
      </w:pPr>
      <w:r w:rsidRPr="00114D4F">
        <w:rPr>
          <w:rFonts w:ascii="Menlo" w:hAnsi="Menlo" w:cs="Menlo"/>
          <w:sz w:val="15"/>
          <w:szCs w:val="15"/>
        </w:rPr>
        <w:t>#include "GeoTessPosition.h"</w:t>
      </w:r>
    </w:p>
    <w:p w14:paraId="115133BB" w14:textId="77777777" w:rsidR="00F93B62" w:rsidRPr="00114D4F" w:rsidRDefault="00F93B62" w:rsidP="00F93B62">
      <w:pPr>
        <w:rPr>
          <w:rFonts w:ascii="Menlo" w:hAnsi="Menlo" w:cs="Menlo"/>
          <w:sz w:val="15"/>
          <w:szCs w:val="15"/>
        </w:rPr>
      </w:pPr>
      <w:r w:rsidRPr="00114D4F">
        <w:rPr>
          <w:rFonts w:ascii="Menlo" w:hAnsi="Menlo" w:cs="Menlo"/>
          <w:sz w:val="15"/>
          <w:szCs w:val="15"/>
        </w:rPr>
        <w:t>#include "AK135Model.h"</w:t>
      </w:r>
    </w:p>
    <w:p w14:paraId="733A3E29" w14:textId="77777777" w:rsidR="00F93B62" w:rsidRPr="00114D4F" w:rsidRDefault="00F93B62" w:rsidP="00F93B62">
      <w:pPr>
        <w:rPr>
          <w:rFonts w:ascii="Menlo" w:hAnsi="Menlo" w:cs="Menlo"/>
          <w:sz w:val="15"/>
          <w:szCs w:val="15"/>
        </w:rPr>
      </w:pPr>
    </w:p>
    <w:p w14:paraId="1C6F91B3" w14:textId="77777777" w:rsidR="00F93B62" w:rsidRPr="00114D4F" w:rsidRDefault="00F93B62" w:rsidP="00F93B62">
      <w:pPr>
        <w:rPr>
          <w:rFonts w:ascii="Menlo" w:hAnsi="Menlo" w:cs="Menlo"/>
          <w:sz w:val="15"/>
          <w:szCs w:val="15"/>
        </w:rPr>
      </w:pPr>
      <w:r w:rsidRPr="00114D4F">
        <w:rPr>
          <w:rFonts w:ascii="Menlo" w:hAnsi="Menlo" w:cs="Menlo"/>
          <w:sz w:val="15"/>
          <w:szCs w:val="15"/>
        </w:rPr>
        <w:t>using namespace geotess;</w:t>
      </w:r>
    </w:p>
    <w:p w14:paraId="7F353B98" w14:textId="77777777" w:rsidR="00F93B62" w:rsidRPr="00114D4F" w:rsidRDefault="00F93B62" w:rsidP="00F93B62">
      <w:pPr>
        <w:rPr>
          <w:rFonts w:ascii="Menlo" w:hAnsi="Menlo" w:cs="Menlo"/>
          <w:sz w:val="15"/>
          <w:szCs w:val="15"/>
        </w:rPr>
      </w:pPr>
    </w:p>
    <w:p w14:paraId="383C1F92" w14:textId="77777777" w:rsidR="00F93B62" w:rsidRPr="00114D4F" w:rsidRDefault="00F93B62" w:rsidP="00F93B62">
      <w:pPr>
        <w:rPr>
          <w:rFonts w:ascii="Menlo" w:hAnsi="Menlo" w:cs="Menlo"/>
          <w:sz w:val="15"/>
          <w:szCs w:val="15"/>
        </w:rPr>
      </w:pPr>
      <w:r w:rsidRPr="00114D4F">
        <w:rPr>
          <w:rFonts w:ascii="Menlo" w:hAnsi="Menlo" w:cs="Menlo"/>
          <w:sz w:val="15"/>
          <w:szCs w:val="15"/>
        </w:rPr>
        <w:t>/**</w:t>
      </w:r>
    </w:p>
    <w:p w14:paraId="7593E67F"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An example of populating a 3D model with data.  The application</w:t>
      </w:r>
    </w:p>
    <w:p w14:paraId="45FE9AC3"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loads a existing GeoTessGrid object from a file, populates it</w:t>
      </w:r>
    </w:p>
    <w:p w14:paraId="5383F1CC"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with information from the ak135 model to build a 3D version of</w:t>
      </w:r>
    </w:p>
    <w:p w14:paraId="07DFF97A"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1D ak135 model. The resulting model has 7 layers supported by</w:t>
      </w:r>
    </w:p>
    <w:p w14:paraId="3672730B"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3 multi-level tessellations.  The first tessellation (index 0)</w:t>
      </w:r>
    </w:p>
    <w:p w14:paraId="5FB44FE6"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supports the inner and outer core. The second tessellation</w:t>
      </w:r>
    </w:p>
    <w:p w14:paraId="236A21C5"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supports the three mantle layers. The third and final tessellation</w:t>
      </w:r>
    </w:p>
    <w:p w14:paraId="399E35AB"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supports the lower and upper crust.</w:t>
      </w:r>
    </w:p>
    <w:p w14:paraId="057DB652"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&lt;p&gt;</w:t>
      </w:r>
    </w:p>
    <w:p w14:paraId="42C8090F"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The program takes one command line argument which specifies the</w:t>
      </w:r>
    </w:p>
    <w:p w14:paraId="0F1050CE"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full path to the file GeoTessModels/crust20.geotess</w:t>
      </w:r>
    </w:p>
    <w:p w14:paraId="7FF8A5D4"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 that was delivered with the GeoTess package.</w:t>
      </w:r>
    </w:p>
    <w:p w14:paraId="00FEC2A9" w14:textId="77777777" w:rsidR="00F93B62" w:rsidRPr="00114D4F" w:rsidRDefault="00F93B62" w:rsidP="00F93B62">
      <w:pPr>
        <w:rPr>
          <w:rFonts w:ascii="Menlo" w:hAnsi="Menlo" w:cs="Menlo"/>
          <w:sz w:val="15"/>
          <w:szCs w:val="15"/>
        </w:rPr>
      </w:pPr>
      <w:r w:rsidRPr="00114D4F">
        <w:rPr>
          <w:rFonts w:ascii="Menlo" w:hAnsi="Menlo" w:cs="Menlo"/>
          <w:sz w:val="15"/>
          <w:szCs w:val="15"/>
        </w:rPr>
        <w:t xml:space="preserve"> */</w:t>
      </w:r>
    </w:p>
    <w:p w14:paraId="487E7E9F" w14:textId="77777777" w:rsidR="00F93B62" w:rsidRPr="00114D4F" w:rsidRDefault="00F93B62" w:rsidP="00F93B62">
      <w:pPr>
        <w:rPr>
          <w:rFonts w:ascii="Menlo" w:hAnsi="Menlo" w:cs="Menlo"/>
          <w:sz w:val="15"/>
          <w:szCs w:val="15"/>
        </w:rPr>
      </w:pPr>
      <w:r w:rsidRPr="00114D4F">
        <w:rPr>
          <w:rFonts w:ascii="Menlo" w:hAnsi="Menlo" w:cs="Menlo"/>
          <w:sz w:val="15"/>
          <w:szCs w:val="15"/>
        </w:rPr>
        <w:t>int main(int argc, char** argv)</w:t>
      </w:r>
    </w:p>
    <w:p w14:paraId="37CC8091" w14:textId="77777777" w:rsidR="00F93B62" w:rsidRPr="00114D4F" w:rsidRDefault="00F93B62" w:rsidP="00F93B62">
      <w:pPr>
        <w:rPr>
          <w:rFonts w:ascii="Menlo" w:hAnsi="Menlo" w:cs="Menlo"/>
          <w:sz w:val="15"/>
          <w:szCs w:val="15"/>
        </w:rPr>
      </w:pPr>
      <w:r w:rsidRPr="00114D4F">
        <w:rPr>
          <w:rFonts w:ascii="Menlo" w:hAnsi="Menlo" w:cs="Menlo"/>
          <w:sz w:val="15"/>
          <w:szCs w:val="15"/>
        </w:rPr>
        <w:t>{</w:t>
      </w:r>
    </w:p>
    <w:p w14:paraId="3B6D01B5" w14:textId="77777777" w:rsidR="00F93B62" w:rsidRPr="00114D4F" w:rsidRDefault="00F93B62" w:rsidP="00F93B62">
      <w:pPr>
        <w:rPr>
          <w:rFonts w:ascii="Menlo" w:hAnsi="Menlo" w:cs="Menlo"/>
          <w:sz w:val="15"/>
          <w:szCs w:val="15"/>
        </w:rPr>
      </w:pPr>
      <w:r w:rsidRPr="00114D4F">
        <w:rPr>
          <w:rFonts w:ascii="Menlo" w:hAnsi="Menlo" w:cs="Menlo"/>
          <w:sz w:val="15"/>
          <w:szCs w:val="15"/>
        </w:rPr>
        <w:tab/>
        <w:t>try</w:t>
      </w:r>
    </w:p>
    <w:p w14:paraId="5FE75E16" w14:textId="77777777" w:rsidR="00F93B62" w:rsidRPr="00114D4F" w:rsidRDefault="00F93B62" w:rsidP="00F93B62">
      <w:pPr>
        <w:rPr>
          <w:rFonts w:ascii="Menlo" w:hAnsi="Menlo" w:cs="Menlo"/>
          <w:sz w:val="15"/>
          <w:szCs w:val="15"/>
        </w:rPr>
      </w:pPr>
      <w:r w:rsidRPr="00114D4F">
        <w:rPr>
          <w:rFonts w:ascii="Menlo" w:hAnsi="Menlo" w:cs="Menlo"/>
          <w:sz w:val="15"/>
          <w:szCs w:val="15"/>
        </w:rPr>
        <w:tab/>
        <w:t>{</w:t>
      </w:r>
    </w:p>
    <w:p w14:paraId="4A1149F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if(argc &lt; 2)</w:t>
      </w:r>
    </w:p>
    <w:p w14:paraId="144F1F4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3A7000D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"Must supply a single command line argument specifying path to the GeoTessModels directory" &lt;&lt; endl;</w:t>
      </w:r>
    </w:p>
    <w:p w14:paraId="75DD49B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return -1;</w:t>
      </w:r>
    </w:p>
    <w:p w14:paraId="4560E25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30D90CB0" w14:textId="77777777" w:rsidR="00F93B62" w:rsidRPr="00114D4F" w:rsidRDefault="00F93B62" w:rsidP="00F93B62">
      <w:pPr>
        <w:rPr>
          <w:rFonts w:ascii="Menlo" w:hAnsi="Menlo" w:cs="Menlo"/>
          <w:sz w:val="15"/>
          <w:szCs w:val="15"/>
        </w:rPr>
      </w:pPr>
    </w:p>
    <w:p w14:paraId="11C87BE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string path = argv[1];</w:t>
      </w:r>
    </w:p>
    <w:p w14:paraId="53471195" w14:textId="77777777" w:rsidR="00F93B62" w:rsidRPr="00114D4F" w:rsidRDefault="00F93B62" w:rsidP="00F93B62">
      <w:pPr>
        <w:rPr>
          <w:rFonts w:ascii="Menlo" w:hAnsi="Menlo" w:cs="Menlo"/>
          <w:sz w:val="15"/>
          <w:szCs w:val="15"/>
        </w:rPr>
      </w:pPr>
    </w:p>
    <w:p w14:paraId="687A5CD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path to the file containing the grid to be used for</w:t>
      </w:r>
    </w:p>
    <w:p w14:paraId="39488A88"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this test.  This information was passed in as a command line</w:t>
      </w:r>
    </w:p>
    <w:p w14:paraId="2EF768D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argument.  Grids were included in the software delivery and</w:t>
      </w:r>
    </w:p>
    <w:p w14:paraId="647E978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are available from the GeoTess website.  Grids can also be</w:t>
      </w:r>
    </w:p>
    <w:p w14:paraId="6787636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constructed using the GeoTessBuilder software.  The grid</w:t>
      </w:r>
    </w:p>
    <w:p w14:paraId="4FFCD54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required for this example is in a file called</w:t>
      </w:r>
    </w:p>
    <w:p w14:paraId="318E2E54" w14:textId="12DF31AB"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small_model_grid.</w:t>
      </w:r>
      <w:r w:rsidR="006B295C">
        <w:rPr>
          <w:rFonts w:ascii="Menlo" w:hAnsi="Menlo" w:cs="Menlo"/>
          <w:sz w:val="15"/>
          <w:szCs w:val="15"/>
        </w:rPr>
        <w:t>ASCII</w:t>
      </w:r>
      <w:r w:rsidRPr="00114D4F">
        <w:rPr>
          <w:rFonts w:ascii="Menlo" w:hAnsi="Menlo" w:cs="Menlo"/>
          <w:sz w:val="15"/>
          <w:szCs w:val="15"/>
        </w:rPr>
        <w:t xml:space="preserve"> which is in the GeoTessModels</w:t>
      </w:r>
    </w:p>
    <w:p w14:paraId="36940ED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directory delivered with GeoTess.</w:t>
      </w:r>
    </w:p>
    <w:p w14:paraId="6909AB56" w14:textId="52366373"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string inputGridFileName = CPPUtils::insertPathSeparator(path, "small_model_grid.</w:t>
      </w:r>
      <w:r w:rsidR="006B295C">
        <w:rPr>
          <w:rFonts w:ascii="Menlo" w:hAnsi="Menlo" w:cs="Menlo"/>
          <w:sz w:val="15"/>
          <w:szCs w:val="15"/>
        </w:rPr>
        <w:t>ASCII</w:t>
      </w:r>
      <w:r w:rsidRPr="00114D4F">
        <w:rPr>
          <w:rFonts w:ascii="Menlo" w:hAnsi="Menlo" w:cs="Menlo"/>
          <w:sz w:val="15"/>
          <w:szCs w:val="15"/>
        </w:rPr>
        <w:t>");</w:t>
      </w:r>
    </w:p>
    <w:p w14:paraId="32FEF7A8" w14:textId="77777777" w:rsidR="00F93B62" w:rsidRPr="00114D4F" w:rsidRDefault="00F93B62" w:rsidP="00F93B62">
      <w:pPr>
        <w:rPr>
          <w:rFonts w:ascii="Menlo" w:hAnsi="Menlo" w:cs="Menlo"/>
          <w:sz w:val="15"/>
          <w:szCs w:val="15"/>
        </w:rPr>
      </w:pPr>
    </w:p>
    <w:p w14:paraId="7A6FB3B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"Example that illustrates how to populate a 3D model." &lt;&lt; endl &lt;&lt; endl;</w:t>
      </w:r>
    </w:p>
    <w:p w14:paraId="2A4E1221" w14:textId="77777777" w:rsidR="00F93B62" w:rsidRPr="00114D4F" w:rsidRDefault="00F93B62" w:rsidP="00F93B62">
      <w:pPr>
        <w:rPr>
          <w:rFonts w:ascii="Menlo" w:hAnsi="Menlo" w:cs="Menlo"/>
          <w:sz w:val="15"/>
          <w:szCs w:val="15"/>
        </w:rPr>
      </w:pPr>
    </w:p>
    <w:p w14:paraId="101A3AB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Create a MetaData object in which we can specify information</w:t>
      </w:r>
    </w:p>
    <w:p w14:paraId="594AE68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needed for model construction.</w:t>
      </w:r>
    </w:p>
    <w:p w14:paraId="2979B7E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GeoTessMetaData* metaData = new GeoTessMetaData();</w:t>
      </w:r>
    </w:p>
    <w:p w14:paraId="3D911F57" w14:textId="77777777" w:rsidR="00F93B62" w:rsidRPr="00114D4F" w:rsidRDefault="00F93B62" w:rsidP="00F93B62">
      <w:pPr>
        <w:rPr>
          <w:rFonts w:ascii="Menlo" w:hAnsi="Menlo" w:cs="Menlo"/>
          <w:sz w:val="15"/>
          <w:szCs w:val="15"/>
        </w:rPr>
      </w:pPr>
    </w:p>
    <w:p w14:paraId="036C213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ellipsoid that is to be used when interacting with this model.</w:t>
      </w:r>
    </w:p>
    <w:p w14:paraId="66427E2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This call is really unnecessary here because WGS84 is the default,</w:t>
      </w:r>
    </w:p>
    <w:p w14:paraId="1FEDF20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but other options are possible.</w:t>
      </w:r>
    </w:p>
    <w:p w14:paraId="066B1DA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metaData-&gt;setEarthShape("WGS84");</w:t>
      </w:r>
    </w:p>
    <w:p w14:paraId="565CABF0" w14:textId="77777777" w:rsidR="00F93B62" w:rsidRPr="00114D4F" w:rsidRDefault="00F93B62" w:rsidP="00F93B62">
      <w:pPr>
        <w:rPr>
          <w:rFonts w:ascii="Menlo" w:hAnsi="Menlo" w:cs="Menlo"/>
          <w:sz w:val="15"/>
          <w:szCs w:val="15"/>
        </w:rPr>
      </w:pPr>
    </w:p>
    <w:p w14:paraId="3C3CF918"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a description of the model. This information is not</w:t>
      </w:r>
    </w:p>
    <w:p w14:paraId="0A2CDE9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processed in any way by GeoTess. It is carried around for</w:t>
      </w:r>
    </w:p>
    <w:p w14:paraId="76633A2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information purposes.</w:t>
      </w:r>
    </w:p>
    <w:p w14:paraId="57BA4C4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metaData-&gt;setDescription("Simple example of populating a 3D GeoTess model\ncomprised of 3 multi-level tessellations\n");</w:t>
      </w:r>
    </w:p>
    <w:p w14:paraId="210CE123" w14:textId="77777777" w:rsidR="00F93B62" w:rsidRPr="00114D4F" w:rsidRDefault="00F93B62" w:rsidP="00F93B62">
      <w:pPr>
        <w:rPr>
          <w:rFonts w:ascii="Menlo" w:hAnsi="Menlo" w:cs="Menlo"/>
          <w:sz w:val="15"/>
          <w:szCs w:val="15"/>
        </w:rPr>
      </w:pPr>
    </w:p>
    <w:p w14:paraId="0625CF0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a list of layer names delimited by semi-colons</w:t>
      </w:r>
    </w:p>
    <w:p w14:paraId="7384658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metaData-&gt;setLayerNames("INNER_CORE; OUTER_CORE; LOWER_MANTLE; TRANSITION_ZONE; UPPER_MANTLE; LOWER_CRUST; UPPER_CRUST");</w:t>
      </w:r>
    </w:p>
    <w:p w14:paraId="393712E1" w14:textId="77777777" w:rsidR="00F93B62" w:rsidRPr="00114D4F" w:rsidRDefault="00F93B62" w:rsidP="00F93B62">
      <w:pPr>
        <w:rPr>
          <w:rFonts w:ascii="Menlo" w:hAnsi="Menlo" w:cs="Menlo"/>
          <w:sz w:val="15"/>
          <w:szCs w:val="15"/>
        </w:rPr>
      </w:pPr>
    </w:p>
    <w:p w14:paraId="10DC15E3" w14:textId="77777777" w:rsidR="00F93B62" w:rsidRPr="00114D4F" w:rsidRDefault="00F93B62" w:rsidP="00F93B62">
      <w:pPr>
        <w:rPr>
          <w:rFonts w:ascii="Menlo" w:hAnsi="Menlo" w:cs="Menlo"/>
          <w:sz w:val="15"/>
          <w:szCs w:val="15"/>
        </w:rPr>
      </w:pPr>
      <w:r w:rsidRPr="00114D4F">
        <w:rPr>
          <w:rFonts w:ascii="Menlo" w:hAnsi="Menlo" w:cs="Menlo"/>
          <w:sz w:val="15"/>
          <w:szCs w:val="15"/>
        </w:rPr>
        <w:lastRenderedPageBreak/>
        <w:tab/>
      </w:r>
      <w:r w:rsidRPr="00114D4F">
        <w:rPr>
          <w:rFonts w:ascii="Menlo" w:hAnsi="Menlo" w:cs="Menlo"/>
          <w:sz w:val="15"/>
          <w:szCs w:val="15"/>
        </w:rPr>
        <w:tab/>
        <w:t>// Specify the relationship between grid tessellations and model layers.</w:t>
      </w:r>
    </w:p>
    <w:p w14:paraId="6640584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the list has nLayers elements where each element specifies the</w:t>
      </w:r>
    </w:p>
    <w:p w14:paraId="4D87086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index of the multilevel tessellation that supports the</w:t>
      </w:r>
    </w:p>
    <w:p w14:paraId="5059961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corresponding layer.  In this example, the model has</w:t>
      </w:r>
    </w:p>
    <w:p w14:paraId="17DF6E7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7 layers and 3 multi-level tessellations.</w:t>
      </w:r>
    </w:p>
    <w:p w14:paraId="719E502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Layers 0 (inner core) and 1 (outer core) are</w:t>
      </w:r>
    </w:p>
    <w:p w14:paraId="6174EDF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supported by tessellation 0 which has 64 degree triangles (huge!)</w:t>
      </w:r>
    </w:p>
    <w:p w14:paraId="5DD9C67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Layers 2,3 and 4 (3 mantle layer) are supported by tessellation 1</w:t>
      </w:r>
    </w:p>
    <w:p w14:paraId="069FA3B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which has 32 degree triangles.</w:t>
      </w:r>
    </w:p>
    <w:p w14:paraId="355961B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Layers 5 and 6 (crust) are supported by tessellation 2.</w:t>
      </w:r>
    </w:p>
    <w:p w14:paraId="4105FA4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which has 16 degree triangles</w:t>
      </w:r>
    </w:p>
    <w:p w14:paraId="1D5F3F0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int layerTessIds[] = {0, 0, 1, 1, 1, 2, 2};</w:t>
      </w:r>
    </w:p>
    <w:p w14:paraId="6A00A83B" w14:textId="77777777" w:rsidR="00F93B62" w:rsidRPr="00114D4F" w:rsidRDefault="00F93B62" w:rsidP="00F93B62">
      <w:pPr>
        <w:rPr>
          <w:rFonts w:ascii="Menlo" w:hAnsi="Menlo" w:cs="Menlo"/>
          <w:sz w:val="15"/>
          <w:szCs w:val="15"/>
        </w:rPr>
      </w:pPr>
    </w:p>
    <w:p w14:paraId="3642D958"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set the layerTessIds in the model.  setLayerTessIds() must be called after</w:t>
      </w:r>
    </w:p>
    <w:p w14:paraId="3D98CCC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setLayerNames(), not before.</w:t>
      </w:r>
    </w:p>
    <w:p w14:paraId="29F3BC0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metaData-&gt;setLayerTessIds(layerTessIds);</w:t>
      </w:r>
    </w:p>
    <w:p w14:paraId="0681A0C1" w14:textId="77777777" w:rsidR="00F93B62" w:rsidRPr="00114D4F" w:rsidRDefault="00F93B62" w:rsidP="00F93B62">
      <w:pPr>
        <w:rPr>
          <w:rFonts w:ascii="Menlo" w:hAnsi="Menlo" w:cs="Menlo"/>
          <w:sz w:val="15"/>
          <w:szCs w:val="15"/>
        </w:rPr>
      </w:pPr>
    </w:p>
    <w:p w14:paraId="3600CCC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names of the attributes and the units of the</w:t>
      </w:r>
    </w:p>
    <w:p w14:paraId="57BCBEC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attributes in two Strings delimited by semi-colons.</w:t>
      </w:r>
    </w:p>
    <w:p w14:paraId="7EEF423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metaData-&gt;setAttributes("Vp; Vs; rho", "km/sec; km/sec; g/cc");</w:t>
      </w:r>
    </w:p>
    <w:p w14:paraId="3BCB153D" w14:textId="77777777" w:rsidR="00F93B62" w:rsidRPr="00114D4F" w:rsidRDefault="00F93B62" w:rsidP="00F93B62">
      <w:pPr>
        <w:rPr>
          <w:rFonts w:ascii="Menlo" w:hAnsi="Menlo" w:cs="Menlo"/>
          <w:sz w:val="15"/>
          <w:szCs w:val="15"/>
        </w:rPr>
      </w:pPr>
    </w:p>
    <w:p w14:paraId="78FA8AE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GeoTessDataType for the data. All attributes, in all</w:t>
      </w:r>
    </w:p>
    <w:p w14:paraId="3EB0375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profiles, will have the same data type.  Note that this</w:t>
      </w:r>
    </w:p>
    <w:p w14:paraId="0947895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applies only to the data; radii are always stored as floats.</w:t>
      </w:r>
    </w:p>
    <w:p w14:paraId="186C200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metaData-&gt;setDataType(GeoTessDataType::FLOAT);</w:t>
      </w:r>
    </w:p>
    <w:p w14:paraId="07147A98" w14:textId="77777777" w:rsidR="00F93B62" w:rsidRPr="00114D4F" w:rsidRDefault="00F93B62" w:rsidP="00F93B62">
      <w:pPr>
        <w:rPr>
          <w:rFonts w:ascii="Menlo" w:hAnsi="Menlo" w:cs="Menlo"/>
          <w:sz w:val="15"/>
          <w:szCs w:val="15"/>
        </w:rPr>
      </w:pPr>
    </w:p>
    <w:p w14:paraId="37AFBD7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name of the software that is going to generate</w:t>
      </w:r>
    </w:p>
    <w:p w14:paraId="6C05149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the model.  This gets stored in the model for future reference.</w:t>
      </w:r>
    </w:p>
    <w:p w14:paraId="19F3B6D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metaData-&gt;setModelSoftwareVersion("GeoTessCPPExamples.PopulateModel3D 1.0.0");</w:t>
      </w:r>
    </w:p>
    <w:p w14:paraId="35B9B211" w14:textId="77777777" w:rsidR="00F93B62" w:rsidRPr="00114D4F" w:rsidRDefault="00F93B62" w:rsidP="00F93B62">
      <w:pPr>
        <w:rPr>
          <w:rFonts w:ascii="Menlo" w:hAnsi="Menlo" w:cs="Menlo"/>
          <w:sz w:val="15"/>
          <w:szCs w:val="15"/>
        </w:rPr>
      </w:pPr>
    </w:p>
    <w:p w14:paraId="2FF101D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the date when the model was generated.  This gets</w:t>
      </w:r>
    </w:p>
    <w:p w14:paraId="4BE0F39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stored in the model for future reference.</w:t>
      </w:r>
    </w:p>
    <w:p w14:paraId="0FECE6A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metaData-&gt;setModelGenerationDate(CpuTimer::now());</w:t>
      </w:r>
    </w:p>
    <w:p w14:paraId="0E5A755C" w14:textId="77777777" w:rsidR="00F93B62" w:rsidRPr="00114D4F" w:rsidRDefault="00F93B62" w:rsidP="00F93B62">
      <w:pPr>
        <w:rPr>
          <w:rFonts w:ascii="Menlo" w:hAnsi="Menlo" w:cs="Menlo"/>
          <w:sz w:val="15"/>
          <w:szCs w:val="15"/>
        </w:rPr>
      </w:pPr>
    </w:p>
    <w:p w14:paraId="3F54FD3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call a GeoTessModel constructor to build the model. This will</w:t>
      </w:r>
    </w:p>
    <w:p w14:paraId="3A83536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load the grid, and initialize all the data structures to null.</w:t>
      </w:r>
    </w:p>
    <w:p w14:paraId="5B22FB7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To be useful, we will have to populate the data structures.</w:t>
      </w:r>
    </w:p>
    <w:p w14:paraId="68150F4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GeoTessModel assumes ownership of the pointer to metaData  and</w:t>
      </w:r>
    </w:p>
    <w:p w14:paraId="0AF78F2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will delete it in its destructor.</w:t>
      </w:r>
    </w:p>
    <w:p w14:paraId="563B90C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GeoTessModel* model = new GeoTessModel(inputGridFileName, metaData);</w:t>
      </w:r>
    </w:p>
    <w:p w14:paraId="462DF251" w14:textId="77777777" w:rsidR="00F93B62" w:rsidRPr="00114D4F" w:rsidRDefault="00F93B62" w:rsidP="00F93B62">
      <w:pPr>
        <w:rPr>
          <w:rFonts w:ascii="Menlo" w:hAnsi="Menlo" w:cs="Menlo"/>
          <w:sz w:val="15"/>
          <w:szCs w:val="15"/>
        </w:rPr>
      </w:pPr>
    </w:p>
    <w:p w14:paraId="6BB5E6F6" w14:textId="1F4F5F3C"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retrieve a reference to the EarthShape that should be used when interacting</w:t>
      </w:r>
      <w:r w:rsidR="00656CB6" w:rsidRPr="00114D4F">
        <w:rPr>
          <w:rFonts w:ascii="Menlo" w:hAnsi="Menlo" w:cs="Menlo"/>
          <w:sz w:val="15"/>
          <w:szCs w:val="15"/>
        </w:rPr>
        <w:t xml:space="preserve"> </w:t>
      </w:r>
      <w:r w:rsidRPr="00114D4F">
        <w:rPr>
          <w:rFonts w:ascii="Menlo" w:hAnsi="Menlo" w:cs="Menlo"/>
          <w:sz w:val="15"/>
          <w:szCs w:val="15"/>
        </w:rPr>
        <w:t>with</w:t>
      </w:r>
    </w:p>
    <w:p w14:paraId="3C6A6DE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this model.  This object will be used to convert between geographic and geocentric</w:t>
      </w:r>
    </w:p>
    <w:p w14:paraId="5A06ADD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coordinates, and between depth and radius.</w:t>
      </w:r>
    </w:p>
    <w:p w14:paraId="4D485ED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EarthShape&amp; ellipsoid = model-&gt;getEarthShape();</w:t>
      </w:r>
    </w:p>
    <w:p w14:paraId="6C6BEF84" w14:textId="77777777" w:rsidR="00F93B62" w:rsidRPr="00114D4F" w:rsidRDefault="00F93B62" w:rsidP="00F93B62">
      <w:pPr>
        <w:rPr>
          <w:rFonts w:ascii="Menlo" w:hAnsi="Menlo" w:cs="Menlo"/>
          <w:sz w:val="15"/>
          <w:szCs w:val="15"/>
        </w:rPr>
      </w:pPr>
    </w:p>
    <w:p w14:paraId="03D093B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We need a source of model data that we can use to populate</w:t>
      </w:r>
    </w:p>
    <w:p w14:paraId="73C08C0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our new model.  AK135Model is a representation of the 1D</w:t>
      </w:r>
    </w:p>
    <w:p w14:paraId="3CC7F41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radially symmetric velocity model which we have hardcoded</w:t>
      </w:r>
    </w:p>
    <w:p w14:paraId="5DEC7F7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into this example.</w:t>
      </w:r>
    </w:p>
    <w:p w14:paraId="54E2889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AK135Model ak135;</w:t>
      </w:r>
    </w:p>
    <w:p w14:paraId="119DED15" w14:textId="77777777" w:rsidR="00F93B62" w:rsidRPr="00114D4F" w:rsidRDefault="00F93B62" w:rsidP="00F93B62">
      <w:pPr>
        <w:rPr>
          <w:rFonts w:ascii="Menlo" w:hAnsi="Menlo" w:cs="Menlo"/>
          <w:sz w:val="15"/>
          <w:szCs w:val="15"/>
        </w:rPr>
      </w:pPr>
    </w:p>
    <w:p w14:paraId="729D004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vector&lt;vector&lt;float&gt; &gt; attributeValues;</w:t>
      </w:r>
    </w:p>
    <w:p w14:paraId="0C200F0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vector&lt;float&gt; radii;</w:t>
      </w:r>
    </w:p>
    <w:p w14:paraId="44EDC07C" w14:textId="77777777" w:rsidR="00F93B62" w:rsidRPr="00114D4F" w:rsidRDefault="00F93B62" w:rsidP="00F93B62">
      <w:pPr>
        <w:rPr>
          <w:rFonts w:ascii="Menlo" w:hAnsi="Menlo" w:cs="Menlo"/>
          <w:sz w:val="15"/>
          <w:szCs w:val="15"/>
        </w:rPr>
      </w:pPr>
    </w:p>
    <w:p w14:paraId="6FFE245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Now we will populate the model with Profiles.  At this point, the</w:t>
      </w:r>
    </w:p>
    <w:p w14:paraId="03C43E6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model has a 2D array of GeoTessProfile objects with dimensions</w:t>
      </w:r>
    </w:p>
    <w:p w14:paraId="1A99A19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nVertices x nLayers with all the elements of the array initialized</w:t>
      </w:r>
    </w:p>
    <w:p w14:paraId="12D9315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to null.  We will now populate the Profiles array.</w:t>
      </w:r>
    </w:p>
    <w:p w14:paraId="3145B5E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5A5F878D"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loop over the 7 layers of the model (inner_core, outer_core, etc)</w:t>
      </w:r>
    </w:p>
    <w:p w14:paraId="1DE00E0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for (int layer=0; layer&lt;model-&gt;getNLayers(); ++layer)</w:t>
      </w:r>
    </w:p>
    <w:p w14:paraId="378617C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2E4AF7D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now loop over every vertex in the grid, connected and not-connected.</w:t>
      </w:r>
    </w:p>
    <w:p w14:paraId="0D130F6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for (int vtx = 0; vtx &lt; model-&gt;getNVertices(); ++vtx)</w:t>
      </w:r>
    </w:p>
    <w:p w14:paraId="2F42DEE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w:t>
      </w:r>
    </w:p>
    <w:p w14:paraId="336D05E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retrieve a reference to the unit vector corresponding to the i'th vertex</w:t>
      </w:r>
    </w:p>
    <w:p w14:paraId="7888302D"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const double* vertex = model-&gt;getGrid().getVertex(vtx);</w:t>
      </w:r>
    </w:p>
    <w:p w14:paraId="1BAD3692" w14:textId="77777777" w:rsidR="00F93B62" w:rsidRPr="00114D4F" w:rsidRDefault="00F93B62" w:rsidP="00F93B62">
      <w:pPr>
        <w:rPr>
          <w:rFonts w:ascii="Menlo" w:hAnsi="Menlo" w:cs="Menlo"/>
          <w:sz w:val="15"/>
          <w:szCs w:val="15"/>
        </w:rPr>
      </w:pPr>
    </w:p>
    <w:p w14:paraId="5F133B3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find the latitude and longitude of vertex, in degrees</w:t>
      </w:r>
    </w:p>
    <w:p w14:paraId="7FD3349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double lat = ellipsoid.getLatDegrees(vertex);</w:t>
      </w:r>
    </w:p>
    <w:p w14:paraId="6496A5D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double lon = ellipsoid.getLonDegrees(vertex);</w:t>
      </w:r>
    </w:p>
    <w:p w14:paraId="0264AFC7" w14:textId="77777777" w:rsidR="00F93B62" w:rsidRPr="00114D4F" w:rsidRDefault="00F93B62" w:rsidP="00F93B62">
      <w:pPr>
        <w:rPr>
          <w:rFonts w:ascii="Menlo" w:hAnsi="Menlo" w:cs="Menlo"/>
          <w:sz w:val="15"/>
          <w:szCs w:val="15"/>
        </w:rPr>
      </w:pPr>
    </w:p>
    <w:p w14:paraId="6BB81F23" w14:textId="77777777" w:rsidR="00F93B62" w:rsidRPr="00114D4F" w:rsidRDefault="00F93B62" w:rsidP="00F93B62">
      <w:pPr>
        <w:rPr>
          <w:rFonts w:ascii="Menlo" w:hAnsi="Menlo" w:cs="Menlo"/>
          <w:sz w:val="15"/>
          <w:szCs w:val="15"/>
        </w:rPr>
      </w:pPr>
      <w:r w:rsidRPr="00114D4F">
        <w:rPr>
          <w:rFonts w:ascii="Menlo" w:hAnsi="Menlo" w:cs="Menlo"/>
          <w:sz w:val="15"/>
          <w:szCs w:val="15"/>
        </w:rPr>
        <w:lastRenderedPageBreak/>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for the current vertex and layer, we need a 1D array of radii</w:t>
      </w:r>
    </w:p>
    <w:p w14:paraId="118F644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and a 2D array of attribute values (nNodes by nAttributes) that</w:t>
      </w:r>
    </w:p>
    <w:p w14:paraId="4505B04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together define the distribution of model attributes (vp, vs and</w:t>
      </w:r>
    </w:p>
    <w:p w14:paraId="0647B8F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density) along a radial profile through this layer.</w:t>
      </w:r>
    </w:p>
    <w:p w14:paraId="08904955" w14:textId="77777777" w:rsidR="00F93B62" w:rsidRPr="00114D4F" w:rsidRDefault="00F93B62" w:rsidP="00F93B62">
      <w:pPr>
        <w:rPr>
          <w:rFonts w:ascii="Menlo" w:hAnsi="Menlo" w:cs="Menlo"/>
          <w:sz w:val="15"/>
          <w:szCs w:val="15"/>
        </w:rPr>
      </w:pPr>
    </w:p>
    <w:p w14:paraId="2259F4A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Note that the number of radii and number of attribute nodes</w:t>
      </w:r>
    </w:p>
    <w:p w14:paraId="700C96E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are not always the same.  Here are the possibilities:</w:t>
      </w:r>
    </w:p>
    <w:p w14:paraId="2E05A74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&lt;br&gt;In the crustal layers, there will be two radii and</w:t>
      </w:r>
    </w:p>
    <w:p w14:paraId="29F04C8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a single attribute node, indicating that vp, vs and density</w:t>
      </w:r>
    </w:p>
    <w:p w14:paraId="02B5A8AD"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are constants in the profiles through crustal layers.</w:t>
      </w:r>
    </w:p>
    <w:p w14:paraId="0E14941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&lt;br&gt;In the core and mantle, the number of radii and</w:t>
      </w:r>
    </w:p>
    <w:p w14:paraId="46822CB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the number of attibute nodes will be equal, indicating</w:t>
      </w:r>
    </w:p>
    <w:p w14:paraId="0AFB659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that vp, vs and density vary continuously within each layer</w:t>
      </w:r>
    </w:p>
    <w:p w14:paraId="69743EC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in the radial direction.</w:t>
      </w:r>
    </w:p>
    <w:p w14:paraId="2B98F644" w14:textId="77777777" w:rsidR="00F93B62" w:rsidRPr="00114D4F" w:rsidRDefault="00F93B62" w:rsidP="00F93B62">
      <w:pPr>
        <w:rPr>
          <w:rFonts w:ascii="Menlo" w:hAnsi="Menlo" w:cs="Menlo"/>
          <w:sz w:val="15"/>
          <w:szCs w:val="15"/>
        </w:rPr>
      </w:pPr>
    </w:p>
    <w:p w14:paraId="262C5B5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ak135.getLayerProfile(lat, lon, layer, radii, attributeValues);</w:t>
      </w:r>
    </w:p>
    <w:p w14:paraId="0EB984EF" w14:textId="77777777" w:rsidR="00F93B62" w:rsidRPr="00114D4F" w:rsidRDefault="00F93B62" w:rsidP="00F93B62">
      <w:pPr>
        <w:rPr>
          <w:rFonts w:ascii="Menlo" w:hAnsi="Menlo" w:cs="Menlo"/>
          <w:sz w:val="15"/>
          <w:szCs w:val="15"/>
        </w:rPr>
      </w:pPr>
    </w:p>
    <w:p w14:paraId="7E2D744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pass the vertexID, layer number, radii and values to</w:t>
      </w:r>
    </w:p>
    <w:p w14:paraId="30D1BAA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the GeoTessModel.  The radii and attribute values will</w:t>
      </w:r>
    </w:p>
    <w:p w14:paraId="78F1843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be copied from these structures into GeoTess objects.</w:t>
      </w:r>
    </w:p>
    <w:p w14:paraId="646AD22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model-&gt;setProfile(vtx, layer, radii, attributeValues);</w:t>
      </w:r>
    </w:p>
    <w:p w14:paraId="710D12C8" w14:textId="77777777" w:rsidR="00F93B62" w:rsidRPr="00114D4F" w:rsidRDefault="00F93B62" w:rsidP="00F93B62">
      <w:pPr>
        <w:rPr>
          <w:rFonts w:ascii="Menlo" w:hAnsi="Menlo" w:cs="Menlo"/>
          <w:sz w:val="15"/>
          <w:szCs w:val="15"/>
        </w:rPr>
      </w:pPr>
    </w:p>
    <w:p w14:paraId="1D96831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w:t>
      </w:r>
    </w:p>
    <w:p w14:paraId="322FA35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689AB505" w14:textId="77777777" w:rsidR="00F93B62" w:rsidRPr="00114D4F" w:rsidRDefault="00F93B62" w:rsidP="00F93B62">
      <w:pPr>
        <w:rPr>
          <w:rFonts w:ascii="Menlo" w:hAnsi="Menlo" w:cs="Menlo"/>
          <w:sz w:val="15"/>
          <w:szCs w:val="15"/>
        </w:rPr>
      </w:pPr>
    </w:p>
    <w:p w14:paraId="121F6E4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At this point, we have a fully functional GeoTessModel object</w:t>
      </w:r>
    </w:p>
    <w:p w14:paraId="5AD6CED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that we can work with.</w:t>
      </w:r>
    </w:p>
    <w:p w14:paraId="7DC92221" w14:textId="77777777" w:rsidR="00F93B62" w:rsidRPr="00114D4F" w:rsidRDefault="00F93B62" w:rsidP="00F93B62">
      <w:pPr>
        <w:rPr>
          <w:rFonts w:ascii="Menlo" w:hAnsi="Menlo" w:cs="Menlo"/>
          <w:sz w:val="15"/>
          <w:szCs w:val="15"/>
        </w:rPr>
      </w:pPr>
    </w:p>
    <w:p w14:paraId="282F560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print a bunch of information about the model to the screen.</w:t>
      </w:r>
    </w:p>
    <w:p w14:paraId="3B0354A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model-&gt;toString() &lt;&lt; endl &lt;&lt; endl;</w:t>
      </w:r>
    </w:p>
    <w:p w14:paraId="09D47BC5" w14:textId="77777777" w:rsidR="00F93B62" w:rsidRPr="00114D4F" w:rsidRDefault="00F93B62" w:rsidP="00F93B62">
      <w:pPr>
        <w:rPr>
          <w:rFonts w:ascii="Menlo" w:hAnsi="Menlo" w:cs="Menlo"/>
          <w:sz w:val="15"/>
          <w:szCs w:val="15"/>
        </w:rPr>
      </w:pPr>
    </w:p>
    <w:p w14:paraId="379CDEE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"Radial profile at the south pole:" &lt;&lt; endl;</w:t>
      </w:r>
    </w:p>
    <w:p w14:paraId="18200F7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"Radius (km) Vp (km/sec) Vs (km/sec) Density (g/cc)" &lt;&lt; endl;</w:t>
      </w:r>
    </w:p>
    <w:p w14:paraId="20FD65D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fixed &lt;&lt; setprecision(3);</w:t>
      </w:r>
    </w:p>
    <w:p w14:paraId="3439231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for (int layer=0; layer &lt; model-&gt;getNLayers(); ++layer)</w:t>
      </w:r>
    </w:p>
    <w:p w14:paraId="0F0389A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15C4F89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GeoTessProfile* p = model-&gt;getProfile(11, layer);</w:t>
      </w:r>
    </w:p>
    <w:p w14:paraId="40820E7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"Layer " &lt;&lt; layer &lt;&lt; "  " &lt;&lt; model-&gt;getMetaData().getLayerName(layer) &lt;&lt;</w:t>
      </w:r>
    </w:p>
    <w:p w14:paraId="587232B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 of type " &lt;&lt; p-&gt;getType().toString() &lt;&lt; endl;</w:t>
      </w:r>
    </w:p>
    <w:p w14:paraId="300F780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for (int j=0; j&lt;p-&gt;getNRadii(); ++j)</w:t>
      </w:r>
    </w:p>
    <w:p w14:paraId="5C7BB80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w:t>
      </w:r>
    </w:p>
    <w:p w14:paraId="11507D9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setw(10) &lt;&lt; p-&gt;getRadius(j);</w:t>
      </w:r>
    </w:p>
    <w:p w14:paraId="57EF3D3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if (j &lt; p-&gt;getNData())</w:t>
      </w:r>
    </w:p>
    <w:p w14:paraId="100CFAC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for (int k=0; k&lt;model-&gt;getMetaData().getNAttributes(); ++k)</w:t>
      </w:r>
    </w:p>
    <w:p w14:paraId="5CFE08F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setw(10) &lt;&lt; p-&gt;getData(j)-&gt;getFloat(k);</w:t>
      </w:r>
    </w:p>
    <w:p w14:paraId="18AB206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endl;</w:t>
      </w:r>
    </w:p>
    <w:p w14:paraId="780626F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w:t>
      </w:r>
    </w:p>
    <w:p w14:paraId="1F11C9F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087EDD49" w14:textId="77777777" w:rsidR="00F93B62" w:rsidRPr="00114D4F" w:rsidRDefault="00F93B62" w:rsidP="00F93B62">
      <w:pPr>
        <w:rPr>
          <w:rFonts w:ascii="Menlo" w:hAnsi="Menlo" w:cs="Menlo"/>
          <w:sz w:val="15"/>
          <w:szCs w:val="15"/>
        </w:rPr>
      </w:pPr>
    </w:p>
    <w:p w14:paraId="05FBDBF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endl &lt;&lt; endl;</w:t>
      </w:r>
    </w:p>
    <w:p w14:paraId="2A3341AB" w14:textId="77777777" w:rsidR="00F93B62" w:rsidRPr="00114D4F" w:rsidRDefault="00F93B62" w:rsidP="00F93B62">
      <w:pPr>
        <w:rPr>
          <w:rFonts w:ascii="Menlo" w:hAnsi="Menlo" w:cs="Menlo"/>
          <w:sz w:val="15"/>
          <w:szCs w:val="15"/>
        </w:rPr>
      </w:pPr>
    </w:p>
    <w:p w14:paraId="0B6AFEE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write the model to a file.  Note that before the model is</w:t>
      </w:r>
    </w:p>
    <w:p w14:paraId="22C1F68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written to file, a test is performed to ensure that all the layer</w:t>
      </w:r>
    </w:p>
    <w:p w14:paraId="061C6B2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radii are consistent.  It must be true that no layer has negative</w:t>
      </w:r>
    </w:p>
    <w:p w14:paraId="0B464D5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thickness and that the radius of the top of each layer is equal</w:t>
      </w:r>
    </w:p>
    <w:p w14:paraId="2310FA1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to the radius of the bottom of the next layer, within a</w:t>
      </w:r>
    </w:p>
    <w:p w14:paraId="5D56F9C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small tolerance. If any of these conditions are not satisfied,</w:t>
      </w:r>
    </w:p>
    <w:p w14:paraId="6CB934B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the model is not written and an exception is thrown.</w:t>
      </w:r>
    </w:p>
    <w:p w14:paraId="18272546" w14:textId="77777777" w:rsidR="00F93B62" w:rsidRPr="00114D4F" w:rsidRDefault="00F93B62" w:rsidP="00F93B62">
      <w:pPr>
        <w:rPr>
          <w:rFonts w:ascii="Menlo" w:hAnsi="Menlo" w:cs="Menlo"/>
          <w:sz w:val="15"/>
          <w:szCs w:val="15"/>
        </w:rPr>
      </w:pPr>
    </w:p>
    <w:p w14:paraId="30CDA01C" w14:textId="0D925AF2" w:rsidR="00F93B62" w:rsidRPr="00114D4F" w:rsidRDefault="00F93B62" w:rsidP="00F93B62">
      <w:pPr>
        <w:rPr>
          <w:rFonts w:ascii="Menlo" w:hAnsi="Menlo" w:cs="Menlo"/>
          <w:sz w:val="15"/>
          <w:szCs w:val="15"/>
        </w:rPr>
      </w:pPr>
      <w:r w:rsidRPr="00114D4F">
        <w:rPr>
          <w:rFonts w:ascii="Menlo" w:hAnsi="Menlo" w:cs="Menlo"/>
          <w:sz w:val="15"/>
          <w:szCs w:val="15"/>
        </w:rPr>
        <w:t>//</w:t>
      </w:r>
      <w:r w:rsidRPr="00114D4F">
        <w:rPr>
          <w:rFonts w:ascii="Menlo" w:hAnsi="Menlo" w:cs="Menlo"/>
          <w:sz w:val="15"/>
          <w:szCs w:val="15"/>
        </w:rPr>
        <w:tab/>
      </w:r>
      <w:r w:rsidRPr="00114D4F">
        <w:rPr>
          <w:rFonts w:ascii="Menlo" w:hAnsi="Menlo" w:cs="Menlo"/>
          <w:sz w:val="15"/>
          <w:szCs w:val="15"/>
        </w:rPr>
        <w:tab/>
        <w:t>string outputFile = CPPUtils::insertPathSeparator(path, "small_model.</w:t>
      </w:r>
      <w:r w:rsidR="006B295C">
        <w:rPr>
          <w:rFonts w:ascii="Menlo" w:hAnsi="Menlo" w:cs="Menlo"/>
          <w:sz w:val="15"/>
          <w:szCs w:val="15"/>
        </w:rPr>
        <w:t>ASCII</w:t>
      </w:r>
      <w:r w:rsidRPr="00114D4F">
        <w:rPr>
          <w:rFonts w:ascii="Menlo" w:hAnsi="Menlo" w:cs="Menlo"/>
          <w:sz w:val="15"/>
          <w:szCs w:val="15"/>
        </w:rPr>
        <w:t>");</w:t>
      </w:r>
    </w:p>
    <w:p w14:paraId="5B84160E" w14:textId="77777777" w:rsidR="00F93B62" w:rsidRPr="00114D4F" w:rsidRDefault="00F93B62" w:rsidP="00F93B62">
      <w:pPr>
        <w:rPr>
          <w:rFonts w:ascii="Menlo" w:hAnsi="Menlo" w:cs="Menlo"/>
          <w:sz w:val="15"/>
          <w:szCs w:val="15"/>
        </w:rPr>
      </w:pPr>
      <w:r w:rsidRPr="00114D4F">
        <w:rPr>
          <w:rFonts w:ascii="Menlo" w:hAnsi="Menlo" w:cs="Menlo"/>
          <w:sz w:val="15"/>
          <w:szCs w:val="15"/>
        </w:rPr>
        <w:t>//</w:t>
      </w:r>
      <w:r w:rsidRPr="00114D4F">
        <w:rPr>
          <w:rFonts w:ascii="Menlo" w:hAnsi="Menlo" w:cs="Menlo"/>
          <w:sz w:val="15"/>
          <w:szCs w:val="15"/>
        </w:rPr>
        <w:tab/>
      </w:r>
      <w:r w:rsidRPr="00114D4F">
        <w:rPr>
          <w:rFonts w:ascii="Menlo" w:hAnsi="Menlo" w:cs="Menlo"/>
          <w:sz w:val="15"/>
          <w:szCs w:val="15"/>
        </w:rPr>
        <w:tab/>
        <w:t>model-&gt;writeModel(outputFile, "*");</w:t>
      </w:r>
    </w:p>
    <w:p w14:paraId="754F06A7" w14:textId="77777777" w:rsidR="00F93B62" w:rsidRPr="00114D4F" w:rsidRDefault="00F93B62" w:rsidP="00F93B62">
      <w:pPr>
        <w:rPr>
          <w:rFonts w:ascii="Menlo" w:hAnsi="Menlo" w:cs="Menlo"/>
          <w:sz w:val="15"/>
          <w:szCs w:val="15"/>
        </w:rPr>
      </w:pPr>
      <w:r w:rsidRPr="00114D4F">
        <w:rPr>
          <w:rFonts w:ascii="Menlo" w:hAnsi="Menlo" w:cs="Menlo"/>
          <w:sz w:val="15"/>
          <w:szCs w:val="15"/>
        </w:rPr>
        <w:t>//</w:t>
      </w:r>
      <w:r w:rsidRPr="00114D4F">
        <w:rPr>
          <w:rFonts w:ascii="Menlo" w:hAnsi="Menlo" w:cs="Menlo"/>
          <w:sz w:val="15"/>
          <w:szCs w:val="15"/>
        </w:rPr>
        <w:tab/>
      </w:r>
      <w:r w:rsidRPr="00114D4F">
        <w:rPr>
          <w:rFonts w:ascii="Menlo" w:hAnsi="Menlo" w:cs="Menlo"/>
          <w:sz w:val="15"/>
          <w:szCs w:val="15"/>
        </w:rPr>
        <w:tab/>
        <w:t>cout &lt;&lt; "model written to file: " &lt;&lt; outputFile &lt;&lt; endl &lt;&lt; endl;</w:t>
      </w:r>
    </w:p>
    <w:p w14:paraId="73BF2043" w14:textId="77777777" w:rsidR="00F93B62" w:rsidRPr="00114D4F" w:rsidRDefault="00F93B62" w:rsidP="00F93B62">
      <w:pPr>
        <w:rPr>
          <w:rFonts w:ascii="Menlo" w:hAnsi="Menlo" w:cs="Menlo"/>
          <w:sz w:val="15"/>
          <w:szCs w:val="15"/>
        </w:rPr>
      </w:pPr>
    </w:p>
    <w:p w14:paraId="0645A44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Now let's test the model by interpolating some data from it.</w:t>
      </w:r>
    </w:p>
    <w:p w14:paraId="38BAF31B" w14:textId="77777777" w:rsidR="00F93B62" w:rsidRPr="00114D4F" w:rsidRDefault="00F93B62" w:rsidP="00F93B62">
      <w:pPr>
        <w:rPr>
          <w:rFonts w:ascii="Menlo" w:hAnsi="Menlo" w:cs="Menlo"/>
          <w:sz w:val="15"/>
          <w:szCs w:val="15"/>
        </w:rPr>
      </w:pPr>
    </w:p>
    <w:p w14:paraId="770D341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Instantiate a GeoTessPosition object, giving it a reference to the model.</w:t>
      </w:r>
    </w:p>
    <w:p w14:paraId="5093412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which type of interpolation is to be used: linear or natural neighbor.</w:t>
      </w:r>
    </w:p>
    <w:p w14:paraId="3C381C7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GeoTessPosition* position = model-&gt;getPosition(GeoTessInterpolatorType::NATURAL_NEIGHBOR);</w:t>
      </w:r>
    </w:p>
    <w:p w14:paraId="4FA8AEC9" w14:textId="77777777" w:rsidR="00F93B62" w:rsidRPr="00114D4F" w:rsidRDefault="00F93B62" w:rsidP="00F93B62">
      <w:pPr>
        <w:rPr>
          <w:rFonts w:ascii="Menlo" w:hAnsi="Menlo" w:cs="Menlo"/>
          <w:sz w:val="15"/>
          <w:szCs w:val="15"/>
        </w:rPr>
      </w:pPr>
    </w:p>
    <w:p w14:paraId="15463FA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set the latitude and longitude of the GeoTessPosition object.  This is</w:t>
      </w:r>
    </w:p>
    <w:p w14:paraId="430462A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the position on the Earth where we want to interpolate some data.</w:t>
      </w:r>
    </w:p>
    <w:p w14:paraId="1A486B1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double lat = 30.;</w:t>
      </w:r>
    </w:p>
    <w:p w14:paraId="67423351" w14:textId="77777777" w:rsidR="00F93B62" w:rsidRPr="00114D4F" w:rsidRDefault="00F93B62" w:rsidP="00F93B62">
      <w:pPr>
        <w:rPr>
          <w:rFonts w:ascii="Menlo" w:hAnsi="Menlo" w:cs="Menlo"/>
          <w:sz w:val="15"/>
          <w:szCs w:val="15"/>
        </w:rPr>
      </w:pPr>
      <w:r w:rsidRPr="00114D4F">
        <w:rPr>
          <w:rFonts w:ascii="Menlo" w:hAnsi="Menlo" w:cs="Menlo"/>
          <w:sz w:val="15"/>
          <w:szCs w:val="15"/>
        </w:rPr>
        <w:lastRenderedPageBreak/>
        <w:tab/>
      </w:r>
      <w:r w:rsidRPr="00114D4F">
        <w:rPr>
          <w:rFonts w:ascii="Menlo" w:hAnsi="Menlo" w:cs="Menlo"/>
          <w:sz w:val="15"/>
          <w:szCs w:val="15"/>
        </w:rPr>
        <w:tab/>
        <w:t>double lon = 90.;</w:t>
      </w:r>
    </w:p>
    <w:p w14:paraId="71B786F6" w14:textId="77777777" w:rsidR="00F93B62" w:rsidRPr="00114D4F" w:rsidRDefault="00F93B62" w:rsidP="00F93B62">
      <w:pPr>
        <w:rPr>
          <w:rFonts w:ascii="Menlo" w:hAnsi="Menlo" w:cs="Menlo"/>
          <w:sz w:val="15"/>
          <w:szCs w:val="15"/>
        </w:rPr>
      </w:pPr>
    </w:p>
    <w:p w14:paraId="28C171B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convert the latitude and longitude into an earth-centered unit vector.</w:t>
      </w:r>
    </w:p>
    <w:p w14:paraId="20347E7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double v[3];</w:t>
      </w:r>
    </w:p>
    <w:p w14:paraId="18E4F7F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ellipsoid.getVectorDegrees(lat, lon, v);</w:t>
      </w:r>
    </w:p>
    <w:p w14:paraId="2309C348" w14:textId="77777777" w:rsidR="00F93B62" w:rsidRPr="00114D4F" w:rsidRDefault="00F93B62" w:rsidP="00F93B62">
      <w:pPr>
        <w:rPr>
          <w:rFonts w:ascii="Menlo" w:hAnsi="Menlo" w:cs="Menlo"/>
          <w:sz w:val="15"/>
          <w:szCs w:val="15"/>
        </w:rPr>
      </w:pPr>
    </w:p>
    <w:p w14:paraId="489560F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get the index of the layer that supports the upper crust.</w:t>
      </w:r>
    </w:p>
    <w:p w14:paraId="25B6E73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int layerID = model-&gt;getMetaData().getLayerIndex("UPPER_CRUST");</w:t>
      </w:r>
    </w:p>
    <w:p w14:paraId="74CFDA07" w14:textId="77777777" w:rsidR="00F93B62" w:rsidRPr="00114D4F" w:rsidRDefault="00F93B62" w:rsidP="00F93B62">
      <w:pPr>
        <w:rPr>
          <w:rFonts w:ascii="Menlo" w:hAnsi="Menlo" w:cs="Menlo"/>
          <w:sz w:val="15"/>
          <w:szCs w:val="15"/>
        </w:rPr>
      </w:pPr>
    </w:p>
    <w:p w14:paraId="64EC2438"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specify layer index and geographic position where we want to interpolate data.</w:t>
      </w:r>
    </w:p>
    <w:p w14:paraId="523664E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By calling 'setTop', the radius of the interpolation position will be set to</w:t>
      </w:r>
    </w:p>
    <w:p w14:paraId="0BCA466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the top of layer with index layerID.</w:t>
      </w:r>
    </w:p>
    <w:p w14:paraId="69FC2F7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position-&gt;setTop(layerID, v);</w:t>
      </w:r>
    </w:p>
    <w:p w14:paraId="0AB4E137" w14:textId="77777777" w:rsidR="00F93B62" w:rsidRPr="00114D4F" w:rsidRDefault="00F93B62" w:rsidP="00F93B62">
      <w:pPr>
        <w:rPr>
          <w:rFonts w:ascii="Menlo" w:hAnsi="Menlo" w:cs="Menlo"/>
          <w:sz w:val="15"/>
          <w:szCs w:val="15"/>
        </w:rPr>
      </w:pPr>
    </w:p>
    <w:p w14:paraId="5830A251"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fixed &lt;&lt; setprecision(3);</w:t>
      </w:r>
    </w:p>
    <w:p w14:paraId="5CCFE520" w14:textId="77777777" w:rsidR="00F93B62" w:rsidRPr="00114D4F" w:rsidRDefault="00F93B62" w:rsidP="00F93B62">
      <w:pPr>
        <w:rPr>
          <w:rFonts w:ascii="Menlo" w:hAnsi="Menlo" w:cs="Menlo"/>
          <w:sz w:val="15"/>
          <w:szCs w:val="15"/>
        </w:rPr>
      </w:pPr>
    </w:p>
    <w:p w14:paraId="2E95E57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"Interpolation lat, lon, depth = "</w:t>
      </w:r>
    </w:p>
    <w:p w14:paraId="47904B0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&lt;&lt; ellipsoid.getLatDegrees(position-&gt;getVector()) &lt;&lt; " deg, "</w:t>
      </w:r>
    </w:p>
    <w:p w14:paraId="059B857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&lt;&lt; ellipsoid.getLonDegrees(position-&gt;getVector()) &lt;&lt; " deg, "</w:t>
      </w:r>
    </w:p>
    <w:p w14:paraId="3A5B0C7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&lt;&lt; position-&gt;getDepth() &lt;&lt; " km" &lt;&lt; endl &lt;&lt; endl;</w:t>
      </w:r>
    </w:p>
    <w:p w14:paraId="51FA88A6" w14:textId="77777777" w:rsidR="00F93B62" w:rsidRPr="00114D4F" w:rsidRDefault="00F93B62" w:rsidP="00F93B62">
      <w:pPr>
        <w:rPr>
          <w:rFonts w:ascii="Menlo" w:hAnsi="Menlo" w:cs="Menlo"/>
          <w:sz w:val="15"/>
          <w:szCs w:val="15"/>
        </w:rPr>
      </w:pPr>
    </w:p>
    <w:p w14:paraId="13592A77" w14:textId="77777777" w:rsidR="00F93B62" w:rsidRPr="00114D4F" w:rsidRDefault="00F93B62" w:rsidP="00F93B62">
      <w:pPr>
        <w:rPr>
          <w:rFonts w:ascii="Menlo" w:hAnsi="Menlo" w:cs="Menlo"/>
          <w:sz w:val="15"/>
          <w:szCs w:val="15"/>
        </w:rPr>
      </w:pPr>
    </w:p>
    <w:p w14:paraId="5EBEC8C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retrieve the interpolated model values at the most recent location specified</w:t>
      </w:r>
    </w:p>
    <w:p w14:paraId="582896C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 the GeoTessPostion object.</w:t>
      </w:r>
    </w:p>
    <w:p w14:paraId="282D94D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double vp = position-&gt;getValue(0);</w:t>
      </w:r>
    </w:p>
    <w:p w14:paraId="77B373D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double vs = position-&gt;getValue(1);</w:t>
      </w:r>
    </w:p>
    <w:p w14:paraId="3A70BFE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double rho = position-&gt;getValue(2);</w:t>
      </w:r>
    </w:p>
    <w:p w14:paraId="127DBF15" w14:textId="77777777" w:rsidR="00F93B62" w:rsidRPr="00114D4F" w:rsidRDefault="00F93B62" w:rsidP="00F93B62">
      <w:pPr>
        <w:rPr>
          <w:rFonts w:ascii="Menlo" w:hAnsi="Menlo" w:cs="Menlo"/>
          <w:sz w:val="15"/>
          <w:szCs w:val="15"/>
        </w:rPr>
      </w:pPr>
    </w:p>
    <w:p w14:paraId="7D183FC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Output the interpolated values</w:t>
      </w:r>
    </w:p>
    <w:p w14:paraId="2653832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"Interpolated vp  = " &lt;&lt; setw(6) &lt;&lt; vp &lt;&lt; " " &lt;&lt; model-&gt;getMetaData().getAttributeUnit(0) &lt;&lt; endl;</w:t>
      </w:r>
    </w:p>
    <w:p w14:paraId="6CDAF1C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"Interpolated vs  = " &lt;&lt; setw(6) &lt;&lt; vs &lt;&lt; " " &lt;&lt; model-&gt;getMetaData().getAttributeUnit(1) &lt;&lt; endl;</w:t>
      </w:r>
    </w:p>
    <w:p w14:paraId="267AB9F0"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"Interpolated rho = " &lt;&lt; setw(6) &lt;&lt; rho &lt;&lt; " " &lt;&lt; model-&gt;getMetaData().getAttributeUnit(2) &lt;&lt; endl;</w:t>
      </w:r>
    </w:p>
    <w:p w14:paraId="4D3BE0DD"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endl;</w:t>
      </w:r>
    </w:p>
    <w:p w14:paraId="0D2E4C5D" w14:textId="77777777" w:rsidR="00F93B62" w:rsidRPr="00114D4F" w:rsidRDefault="00F93B62" w:rsidP="00F93B62">
      <w:pPr>
        <w:rPr>
          <w:rFonts w:ascii="Menlo" w:hAnsi="Menlo" w:cs="Menlo"/>
          <w:sz w:val="15"/>
          <w:szCs w:val="15"/>
        </w:rPr>
      </w:pPr>
    </w:p>
    <w:p w14:paraId="4434499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print out the index of the triangle in which point resides.</w:t>
      </w:r>
    </w:p>
    <w:p w14:paraId="24F86D2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"Interpolated point resides in triangle index = " &lt;&lt; position-&gt;getTriangle() &lt;&lt; endl;</w:t>
      </w:r>
    </w:p>
    <w:p w14:paraId="6980C463" w14:textId="77777777" w:rsidR="00F93B62" w:rsidRPr="00114D4F" w:rsidRDefault="00F93B62" w:rsidP="00F93B62">
      <w:pPr>
        <w:rPr>
          <w:rFonts w:ascii="Menlo" w:hAnsi="Menlo" w:cs="Menlo"/>
          <w:sz w:val="15"/>
          <w:szCs w:val="15"/>
        </w:rPr>
      </w:pPr>
    </w:p>
    <w:p w14:paraId="0BFB0BE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print out a table with the node indexes, node lat, node lon and</w:t>
      </w:r>
    </w:p>
    <w:p w14:paraId="3904025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interpolation coefficients for the nodes of the triangle that</w:t>
      </w:r>
    </w:p>
    <w:p w14:paraId="69D9CB1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contains the point.</w:t>
      </w:r>
    </w:p>
    <w:p w14:paraId="63523B1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  Node        Lat        Lon      Coeff" &lt;&lt; endl;</w:t>
      </w:r>
    </w:p>
    <w:p w14:paraId="64B2424A" w14:textId="77777777" w:rsidR="00F93B62" w:rsidRPr="00114D4F" w:rsidRDefault="00F93B62" w:rsidP="00F93B62">
      <w:pPr>
        <w:rPr>
          <w:rFonts w:ascii="Menlo" w:hAnsi="Menlo" w:cs="Menlo"/>
          <w:sz w:val="15"/>
          <w:szCs w:val="15"/>
        </w:rPr>
      </w:pPr>
    </w:p>
    <w:p w14:paraId="25A5F5A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get the indexes of the vertices that contribute to the interpolation.</w:t>
      </w:r>
    </w:p>
    <w:p w14:paraId="6ACE39F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const vector&lt;int&gt;&amp; x = position-&gt;getVertices();</w:t>
      </w:r>
    </w:p>
    <w:p w14:paraId="0493D12B" w14:textId="77777777" w:rsidR="00F93B62" w:rsidRPr="00114D4F" w:rsidRDefault="00F93B62" w:rsidP="00F93B62">
      <w:pPr>
        <w:rPr>
          <w:rFonts w:ascii="Menlo" w:hAnsi="Menlo" w:cs="Menlo"/>
          <w:sz w:val="15"/>
          <w:szCs w:val="15"/>
        </w:rPr>
      </w:pPr>
    </w:p>
    <w:p w14:paraId="35CC16E5"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 get the interpolation coefficients used in interpolation.</w:t>
      </w:r>
    </w:p>
    <w:p w14:paraId="7197127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const vector&lt;double&gt;&amp; coef = position-&gt;getHorizontalCoefficients();</w:t>
      </w:r>
    </w:p>
    <w:p w14:paraId="4BACB081" w14:textId="77777777" w:rsidR="00F93B62" w:rsidRPr="00114D4F" w:rsidRDefault="00F93B62" w:rsidP="00F93B62">
      <w:pPr>
        <w:rPr>
          <w:rFonts w:ascii="Menlo" w:hAnsi="Menlo" w:cs="Menlo"/>
          <w:sz w:val="15"/>
          <w:szCs w:val="15"/>
        </w:rPr>
      </w:pPr>
    </w:p>
    <w:p w14:paraId="3AFC2B24"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const GeoTessGrid&amp; gridnew = model-&gt;getGrid();</w:t>
      </w:r>
    </w:p>
    <w:p w14:paraId="770FDB9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for (int j = 0; j &lt; (int) x.size(); ++j)</w:t>
      </w:r>
    </w:p>
    <w:p w14:paraId="3668360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56EE76D9"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cout &lt;&lt; setw(6) &lt;&lt; x[j] &lt;&lt;</w:t>
      </w:r>
    </w:p>
    <w:p w14:paraId="155252C7"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setprecision(4) &lt;&lt; setw(11) &lt;&lt;</w:t>
      </w:r>
    </w:p>
    <w:p w14:paraId="123E5E0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ellipsoid.getLatDegrees(gridnew.getVertex(x[j])) &lt;&lt;</w:t>
      </w:r>
    </w:p>
    <w:p w14:paraId="7DA931AA"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setprecision(4) &lt;&lt; setw(11) &lt;&lt;</w:t>
      </w:r>
    </w:p>
    <w:p w14:paraId="5EE336C6"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ellipsoid.getLonDegrees(gridnew.getVertex(x[j])) &lt;&lt;</w:t>
      </w:r>
    </w:p>
    <w:p w14:paraId="4DB9390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setprecision(6) &lt;&lt; setw(11) &lt;&lt;</w:t>
      </w:r>
    </w:p>
    <w:p w14:paraId="55CE6982"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coef[j] &lt;&lt; endl;</w:t>
      </w:r>
    </w:p>
    <w:p w14:paraId="6AB28C7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w:t>
      </w:r>
    </w:p>
    <w:p w14:paraId="5EC4D008" w14:textId="77777777" w:rsidR="00F93B62" w:rsidRPr="00114D4F" w:rsidRDefault="00F93B62" w:rsidP="00F93B62">
      <w:pPr>
        <w:rPr>
          <w:rFonts w:ascii="Menlo" w:hAnsi="Menlo" w:cs="Menlo"/>
          <w:sz w:val="15"/>
          <w:szCs w:val="15"/>
        </w:rPr>
      </w:pPr>
    </w:p>
    <w:p w14:paraId="3F6DB25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delete position;</w:t>
      </w:r>
    </w:p>
    <w:p w14:paraId="6E5EF7CF"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delete model;</w:t>
      </w:r>
    </w:p>
    <w:p w14:paraId="4C55C259" w14:textId="77777777" w:rsidR="00F93B62" w:rsidRPr="00114D4F" w:rsidRDefault="00F93B62" w:rsidP="00F93B62">
      <w:pPr>
        <w:rPr>
          <w:rFonts w:ascii="Menlo" w:hAnsi="Menlo" w:cs="Menlo"/>
          <w:sz w:val="15"/>
          <w:szCs w:val="15"/>
        </w:rPr>
      </w:pPr>
    </w:p>
    <w:p w14:paraId="110DBDCE"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endl &lt;&lt; "End of populateModel3D" &lt;&lt; endl &lt;&lt; endl;</w:t>
      </w:r>
    </w:p>
    <w:p w14:paraId="573749C6" w14:textId="77777777" w:rsidR="00F93B62" w:rsidRPr="00114D4F" w:rsidRDefault="00F93B62" w:rsidP="00F93B62">
      <w:pPr>
        <w:rPr>
          <w:rFonts w:ascii="Menlo" w:hAnsi="Menlo" w:cs="Menlo"/>
          <w:sz w:val="15"/>
          <w:szCs w:val="15"/>
        </w:rPr>
      </w:pPr>
    </w:p>
    <w:p w14:paraId="7F1604C5" w14:textId="77777777" w:rsidR="00F93B62" w:rsidRPr="00114D4F" w:rsidRDefault="00F93B62" w:rsidP="00F93B62">
      <w:pPr>
        <w:rPr>
          <w:rFonts w:ascii="Menlo" w:hAnsi="Menlo" w:cs="Menlo"/>
          <w:sz w:val="15"/>
          <w:szCs w:val="15"/>
        </w:rPr>
      </w:pPr>
      <w:r w:rsidRPr="00114D4F">
        <w:rPr>
          <w:rFonts w:ascii="Menlo" w:hAnsi="Menlo" w:cs="Menlo"/>
          <w:sz w:val="15"/>
          <w:szCs w:val="15"/>
        </w:rPr>
        <w:tab/>
        <w:t>}</w:t>
      </w:r>
    </w:p>
    <w:p w14:paraId="0AC20397" w14:textId="77777777" w:rsidR="00F93B62" w:rsidRPr="00114D4F" w:rsidRDefault="00F93B62" w:rsidP="00F93B62">
      <w:pPr>
        <w:rPr>
          <w:rFonts w:ascii="Menlo" w:hAnsi="Menlo" w:cs="Menlo"/>
          <w:sz w:val="15"/>
          <w:szCs w:val="15"/>
        </w:rPr>
      </w:pPr>
      <w:r w:rsidRPr="00114D4F">
        <w:rPr>
          <w:rFonts w:ascii="Menlo" w:hAnsi="Menlo" w:cs="Menlo"/>
          <w:sz w:val="15"/>
          <w:szCs w:val="15"/>
        </w:rPr>
        <w:tab/>
        <w:t>catch (const GeoTessException&amp; ex)</w:t>
      </w:r>
    </w:p>
    <w:p w14:paraId="50105B72" w14:textId="77777777" w:rsidR="00F93B62" w:rsidRPr="00114D4F" w:rsidRDefault="00F93B62" w:rsidP="00F93B62">
      <w:pPr>
        <w:rPr>
          <w:rFonts w:ascii="Menlo" w:hAnsi="Menlo" w:cs="Menlo"/>
          <w:sz w:val="15"/>
          <w:szCs w:val="15"/>
        </w:rPr>
      </w:pPr>
      <w:r w:rsidRPr="00114D4F">
        <w:rPr>
          <w:rFonts w:ascii="Menlo" w:hAnsi="Menlo" w:cs="Menlo"/>
          <w:sz w:val="15"/>
          <w:szCs w:val="15"/>
        </w:rPr>
        <w:tab/>
        <w:t>{</w:t>
      </w:r>
    </w:p>
    <w:p w14:paraId="1E9108F8"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endl &lt;&lt; ex.emessage &lt;&lt; endl;</w:t>
      </w:r>
    </w:p>
    <w:p w14:paraId="3D11E2CB"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return 1;</w:t>
      </w:r>
    </w:p>
    <w:p w14:paraId="72365145" w14:textId="77777777" w:rsidR="00F93B62" w:rsidRPr="00114D4F" w:rsidRDefault="00F93B62" w:rsidP="00F93B62">
      <w:pPr>
        <w:rPr>
          <w:rFonts w:ascii="Menlo" w:hAnsi="Menlo" w:cs="Menlo"/>
          <w:sz w:val="15"/>
          <w:szCs w:val="15"/>
        </w:rPr>
      </w:pPr>
      <w:r w:rsidRPr="00114D4F">
        <w:rPr>
          <w:rFonts w:ascii="Menlo" w:hAnsi="Menlo" w:cs="Menlo"/>
          <w:sz w:val="15"/>
          <w:szCs w:val="15"/>
        </w:rPr>
        <w:lastRenderedPageBreak/>
        <w:tab/>
        <w:t>}</w:t>
      </w:r>
    </w:p>
    <w:p w14:paraId="28D8C7DE" w14:textId="77777777" w:rsidR="00F93B62" w:rsidRPr="00114D4F" w:rsidRDefault="00F93B62" w:rsidP="00F93B62">
      <w:pPr>
        <w:rPr>
          <w:rFonts w:ascii="Menlo" w:hAnsi="Menlo" w:cs="Menlo"/>
          <w:sz w:val="15"/>
          <w:szCs w:val="15"/>
        </w:rPr>
      </w:pPr>
      <w:r w:rsidRPr="00114D4F">
        <w:rPr>
          <w:rFonts w:ascii="Menlo" w:hAnsi="Menlo" w:cs="Menlo"/>
          <w:sz w:val="15"/>
          <w:szCs w:val="15"/>
        </w:rPr>
        <w:tab/>
        <w:t>catch (...)</w:t>
      </w:r>
    </w:p>
    <w:p w14:paraId="1F78569C" w14:textId="77777777" w:rsidR="00F93B62" w:rsidRPr="00114D4F" w:rsidRDefault="00F93B62" w:rsidP="00F93B62">
      <w:pPr>
        <w:rPr>
          <w:rFonts w:ascii="Menlo" w:hAnsi="Menlo" w:cs="Menlo"/>
          <w:sz w:val="15"/>
          <w:szCs w:val="15"/>
        </w:rPr>
      </w:pPr>
      <w:r w:rsidRPr="00114D4F">
        <w:rPr>
          <w:rFonts w:ascii="Menlo" w:hAnsi="Menlo" w:cs="Menlo"/>
          <w:sz w:val="15"/>
          <w:szCs w:val="15"/>
        </w:rPr>
        <w:tab/>
        <w:t>{</w:t>
      </w:r>
    </w:p>
    <w:p w14:paraId="669F52AC"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cout &lt;&lt; endl &lt;&lt; "Unidentified error detected " &lt;&lt; endl</w:t>
      </w:r>
    </w:p>
    <w:p w14:paraId="09336C9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r>
      <w:r w:rsidRPr="00114D4F">
        <w:rPr>
          <w:rFonts w:ascii="Menlo" w:hAnsi="Menlo" w:cs="Menlo"/>
          <w:sz w:val="15"/>
          <w:szCs w:val="15"/>
        </w:rPr>
        <w:tab/>
        <w:t>&lt;&lt;  __FILE__ &lt;&lt; "  " &lt;&lt; __LINE__ &lt;&lt; endl;</w:t>
      </w:r>
    </w:p>
    <w:p w14:paraId="14D8FFF3" w14:textId="77777777" w:rsidR="00F93B62" w:rsidRPr="00114D4F" w:rsidRDefault="00F93B62" w:rsidP="00F93B62">
      <w:pPr>
        <w:rPr>
          <w:rFonts w:ascii="Menlo" w:hAnsi="Menlo" w:cs="Menlo"/>
          <w:sz w:val="15"/>
          <w:szCs w:val="15"/>
        </w:rPr>
      </w:pPr>
      <w:r w:rsidRPr="00114D4F">
        <w:rPr>
          <w:rFonts w:ascii="Menlo" w:hAnsi="Menlo" w:cs="Menlo"/>
          <w:sz w:val="15"/>
          <w:szCs w:val="15"/>
        </w:rPr>
        <w:tab/>
      </w:r>
      <w:r w:rsidRPr="00114D4F">
        <w:rPr>
          <w:rFonts w:ascii="Menlo" w:hAnsi="Menlo" w:cs="Menlo"/>
          <w:sz w:val="15"/>
          <w:szCs w:val="15"/>
        </w:rPr>
        <w:tab/>
        <w:t>return 2;</w:t>
      </w:r>
    </w:p>
    <w:p w14:paraId="63DFB7C3" w14:textId="77777777" w:rsidR="00F93B62" w:rsidRPr="00114D4F" w:rsidRDefault="00F93B62" w:rsidP="00F93B62">
      <w:pPr>
        <w:rPr>
          <w:rFonts w:ascii="Menlo" w:hAnsi="Menlo" w:cs="Menlo"/>
          <w:sz w:val="15"/>
          <w:szCs w:val="15"/>
        </w:rPr>
      </w:pPr>
      <w:r w:rsidRPr="00114D4F">
        <w:rPr>
          <w:rFonts w:ascii="Menlo" w:hAnsi="Menlo" w:cs="Menlo"/>
          <w:sz w:val="15"/>
          <w:szCs w:val="15"/>
        </w:rPr>
        <w:tab/>
        <w:t>}</w:t>
      </w:r>
    </w:p>
    <w:p w14:paraId="18998D4F" w14:textId="77777777" w:rsidR="00F93B62" w:rsidRPr="00114D4F" w:rsidRDefault="00F93B62" w:rsidP="00F93B62">
      <w:pPr>
        <w:rPr>
          <w:rFonts w:ascii="Menlo" w:hAnsi="Menlo" w:cs="Menlo"/>
          <w:sz w:val="15"/>
          <w:szCs w:val="15"/>
        </w:rPr>
      </w:pPr>
      <w:r w:rsidRPr="00114D4F">
        <w:rPr>
          <w:rFonts w:ascii="Menlo" w:hAnsi="Menlo" w:cs="Menlo"/>
          <w:sz w:val="15"/>
          <w:szCs w:val="15"/>
        </w:rPr>
        <w:tab/>
        <w:t>return 0;</w:t>
      </w:r>
    </w:p>
    <w:p w14:paraId="0BF13F17" w14:textId="55CEBE87" w:rsidR="00544A49" w:rsidRPr="00114D4F" w:rsidRDefault="00F93B62" w:rsidP="00114D4F">
      <w:pPr>
        <w:rPr>
          <w:rFonts w:ascii="Menlo" w:hAnsi="Menlo" w:cs="Menlo"/>
          <w:sz w:val="15"/>
          <w:szCs w:val="15"/>
        </w:rPr>
      </w:pPr>
      <w:r w:rsidRPr="00114D4F">
        <w:rPr>
          <w:rFonts w:ascii="Menlo" w:hAnsi="Menlo" w:cs="Menlo"/>
          <w:sz w:val="15"/>
          <w:szCs w:val="15"/>
        </w:rPr>
        <w:t>}</w:t>
      </w:r>
    </w:p>
    <w:p w14:paraId="6EA560BF" w14:textId="77777777" w:rsidR="009445BD" w:rsidRDefault="009445BD" w:rsidP="009445BD">
      <w:pPr>
        <w:rPr>
          <w:rFonts w:ascii="Menlo" w:hAnsi="Menlo" w:cs="Menlo"/>
          <w:sz w:val="15"/>
          <w:szCs w:val="15"/>
        </w:rPr>
      </w:pPr>
    </w:p>
    <w:p w14:paraId="5EC61A6B" w14:textId="65209C6F" w:rsidR="005F0ECD" w:rsidRDefault="00857A97" w:rsidP="00857A97">
      <w:pPr>
        <w:pStyle w:val="AppendixHeading3"/>
      </w:pPr>
      <w:r>
        <w:t>PopulateModel3D.java</w:t>
      </w:r>
    </w:p>
    <w:p w14:paraId="17DD2A91" w14:textId="77777777" w:rsidR="00857A97" w:rsidRDefault="00857A97" w:rsidP="00857A97"/>
    <w:p w14:paraId="16DCF900" w14:textId="77777777" w:rsidR="00867D88" w:rsidRPr="004A0357" w:rsidRDefault="00867D88" w:rsidP="00867D88">
      <w:pPr>
        <w:rPr>
          <w:rFonts w:ascii="Menlo" w:hAnsi="Menlo" w:cs="Menlo"/>
          <w:sz w:val="15"/>
          <w:szCs w:val="15"/>
        </w:rPr>
      </w:pPr>
      <w:r w:rsidRPr="004A0357">
        <w:rPr>
          <w:rFonts w:ascii="Menlo" w:hAnsi="Menlo" w:cs="Menlo"/>
          <w:sz w:val="15"/>
          <w:szCs w:val="15"/>
        </w:rPr>
        <w:t>/**</w:t>
      </w:r>
    </w:p>
    <w:p w14:paraId="3649257B"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Copyright 2009 Sandia Corporation. Under the terms of Contract</w:t>
      </w:r>
    </w:p>
    <w:p w14:paraId="2F2FA72B"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DE-AC04-94AL85000 with Sandia Corporation, the U.S. Government</w:t>
      </w:r>
    </w:p>
    <w:p w14:paraId="522CDB09"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retains certain rights in this software.</w:t>
      </w:r>
    </w:p>
    <w:p w14:paraId="1DDBCDE0"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1475C98B"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BSD Open Source License.</w:t>
      </w:r>
    </w:p>
    <w:p w14:paraId="05C191B2"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All rights reserved.</w:t>
      </w:r>
    </w:p>
    <w:p w14:paraId="6DFF15FB"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6DFB207D"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Redistribution and use in source and binary forms, with or without</w:t>
      </w:r>
    </w:p>
    <w:p w14:paraId="561A413D"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modification, are permitted provided that the following conditions are met:</w:t>
      </w:r>
    </w:p>
    <w:p w14:paraId="4845954E"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307DAA80"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 Redistributions of source code must retain the above copyright notice,</w:t>
      </w:r>
    </w:p>
    <w:p w14:paraId="6002D02F"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this list of conditions and the following disclaimer.</w:t>
      </w:r>
    </w:p>
    <w:p w14:paraId="66F97330"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 Redistributions in binary form must reproduce the above copyright</w:t>
      </w:r>
    </w:p>
    <w:p w14:paraId="0AC4E9A8"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notice, this list of conditions and the following disclaimer in the</w:t>
      </w:r>
    </w:p>
    <w:p w14:paraId="3F44971E"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documentation and/or other materials provided with the distribution.</w:t>
      </w:r>
    </w:p>
    <w:p w14:paraId="45661F82"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 Neither the name of Sandia National Laboratories nor the names of its</w:t>
      </w:r>
    </w:p>
    <w:p w14:paraId="79D38E3F"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contributors may be used to endorse or promote products derived from</w:t>
      </w:r>
    </w:p>
    <w:p w14:paraId="440506CA"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this software without specific prior written permission.</w:t>
      </w:r>
    </w:p>
    <w:p w14:paraId="0FE24F9F"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7815513D"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THIS SOFTWARE IS PROVIDED BY THE COPYRIGHT HOLDERS AND CONTRIBUTORS "AS IS"</w:t>
      </w:r>
    </w:p>
    <w:p w14:paraId="64DA8021"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AND ANY EXPRESS OR IMPLIED WARRANTIES, INCLUDING, BUT NOT LIMITED TO, THE</w:t>
      </w:r>
    </w:p>
    <w:p w14:paraId="2D724C47"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IMPLIED WARRANTIES OF MERCHANTABILITY AND FITNESS FOR A PARTICULAR PURPOSE</w:t>
      </w:r>
    </w:p>
    <w:p w14:paraId="14E514EA"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ARE DISCLAIMED. IN NO EVENT SHALL THE COPYRIGHT HOLDER OR CONTRIBUTORS BE</w:t>
      </w:r>
    </w:p>
    <w:p w14:paraId="336015AC"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LIABLE FOR ANY DIRECT, INDIRECT, INCIDENTAL, SPECIAL, EXEMPLARY, OR</w:t>
      </w:r>
    </w:p>
    <w:p w14:paraId="082C37F6"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CONSEQUENTIAL DAMAGES (INCLUDING, BUT NOT LIMITED TO, PROCUREMENT OF</w:t>
      </w:r>
    </w:p>
    <w:p w14:paraId="236B8EFE"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SUBSTITUTE GOODS OR SERVICES; LOSS OF USE, DATA, OR PROFITS; OR BUSINESS</w:t>
      </w:r>
    </w:p>
    <w:p w14:paraId="705969B5"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INTERRUPTION) HOWEVER CAUSED AND ON ANY THEORY OF LIABILITY, WHETHER IN</w:t>
      </w:r>
    </w:p>
    <w:p w14:paraId="313930E0"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CONTRACT, STRICT LIABILITY, OR TORT (INCLUDING NEGLIGENCE OR OTHERWISE)</w:t>
      </w:r>
    </w:p>
    <w:p w14:paraId="7A14DF68"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ARISING IN ANY WAY OUT OF THE USE OF THIS SOFTWARE, EVEN IF ADVISED OF THE</w:t>
      </w:r>
    </w:p>
    <w:p w14:paraId="0DCB976A"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POSSIBILITY OF SUCH DAMAGE.</w:t>
      </w:r>
    </w:p>
    <w:p w14:paraId="567C7015"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w:t>
      </w:r>
    </w:p>
    <w:p w14:paraId="7EE4C6C4" w14:textId="77777777" w:rsidR="00867D88" w:rsidRPr="004A0357" w:rsidRDefault="00867D88" w:rsidP="00867D88">
      <w:pPr>
        <w:rPr>
          <w:rFonts w:ascii="Menlo" w:hAnsi="Menlo" w:cs="Menlo"/>
          <w:sz w:val="15"/>
          <w:szCs w:val="15"/>
        </w:rPr>
      </w:pPr>
      <w:r w:rsidRPr="004A0357">
        <w:rPr>
          <w:rFonts w:ascii="Menlo" w:hAnsi="Menlo" w:cs="Menlo"/>
          <w:sz w:val="15"/>
          <w:szCs w:val="15"/>
        </w:rPr>
        <w:t>package gov.sandia.geotess.examples;</w:t>
      </w:r>
    </w:p>
    <w:p w14:paraId="29AA580C" w14:textId="77777777" w:rsidR="00867D88" w:rsidRPr="004A0357" w:rsidRDefault="00867D88" w:rsidP="00867D88">
      <w:pPr>
        <w:rPr>
          <w:rFonts w:ascii="Menlo" w:hAnsi="Menlo" w:cs="Menlo"/>
          <w:sz w:val="15"/>
          <w:szCs w:val="15"/>
        </w:rPr>
      </w:pPr>
    </w:p>
    <w:p w14:paraId="07008E2B" w14:textId="77777777" w:rsidR="00867D88" w:rsidRPr="004A0357" w:rsidRDefault="00867D88" w:rsidP="00867D88">
      <w:pPr>
        <w:rPr>
          <w:rFonts w:ascii="Menlo" w:hAnsi="Menlo" w:cs="Menlo"/>
          <w:sz w:val="15"/>
          <w:szCs w:val="15"/>
        </w:rPr>
      </w:pPr>
      <w:r w:rsidRPr="004A0357">
        <w:rPr>
          <w:rFonts w:ascii="Menlo" w:hAnsi="Menlo" w:cs="Menlo"/>
          <w:sz w:val="15"/>
          <w:szCs w:val="15"/>
        </w:rPr>
        <w:t>import java.util.Date;</w:t>
      </w:r>
    </w:p>
    <w:p w14:paraId="3B5AB7E0" w14:textId="77777777" w:rsidR="00867D88" w:rsidRPr="004A0357" w:rsidRDefault="00867D88" w:rsidP="00867D88">
      <w:pPr>
        <w:rPr>
          <w:rFonts w:ascii="Menlo" w:hAnsi="Menlo" w:cs="Menlo"/>
          <w:sz w:val="15"/>
          <w:szCs w:val="15"/>
        </w:rPr>
      </w:pPr>
    </w:p>
    <w:p w14:paraId="224CE551"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gov.sandia.geotess.GeoTessGrid;</w:t>
      </w:r>
    </w:p>
    <w:p w14:paraId="7B061F33"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gov.sandia.geotess.GeoTessMetaData;</w:t>
      </w:r>
    </w:p>
    <w:p w14:paraId="34E7F25F"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gov.sandia.geotess.GeoTessModel;</w:t>
      </w:r>
    </w:p>
    <w:p w14:paraId="4149F051"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gov.sandia.geotess.GeoTessModelUtils;</w:t>
      </w:r>
    </w:p>
    <w:p w14:paraId="4C952A0B"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gov.sandia.geotessbuilder.GeoTessBuilderMain;</w:t>
      </w:r>
    </w:p>
    <w:p w14:paraId="117AC0F0"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gov.sandia.gmp.util.globals.DataType;</w:t>
      </w:r>
    </w:p>
    <w:p w14:paraId="2D4881F8"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gov.sandia.gmp.util.numerical.vector.EarthShape;</w:t>
      </w:r>
    </w:p>
    <w:p w14:paraId="51AEC535"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gov.sandia.gmp.util.numerical.vector.VectorGeo;</w:t>
      </w:r>
    </w:p>
    <w:p w14:paraId="38D07259" w14:textId="77777777" w:rsidR="00867D88" w:rsidRPr="004A0357" w:rsidRDefault="00867D88" w:rsidP="00867D88">
      <w:pPr>
        <w:rPr>
          <w:rFonts w:ascii="Menlo" w:hAnsi="Menlo" w:cs="Menlo"/>
          <w:sz w:val="15"/>
          <w:szCs w:val="15"/>
        </w:rPr>
      </w:pPr>
      <w:r w:rsidRPr="004A0357">
        <w:rPr>
          <w:rFonts w:ascii="Menlo" w:hAnsi="Menlo" w:cs="Menlo"/>
          <w:sz w:val="15"/>
          <w:szCs w:val="15"/>
        </w:rPr>
        <w:t>import gov.sandia.gmp.util.propertiesplus.PropertiesPlus;</w:t>
      </w:r>
    </w:p>
    <w:p w14:paraId="2FBF8FFB" w14:textId="77777777" w:rsidR="00867D88" w:rsidRPr="004A0357" w:rsidRDefault="00867D88" w:rsidP="00867D88">
      <w:pPr>
        <w:rPr>
          <w:rFonts w:ascii="Menlo" w:hAnsi="Menlo" w:cs="Menlo"/>
          <w:sz w:val="15"/>
          <w:szCs w:val="15"/>
        </w:rPr>
      </w:pPr>
    </w:p>
    <w:p w14:paraId="63036D3E" w14:textId="77777777" w:rsidR="00867D88" w:rsidRPr="004A0357" w:rsidRDefault="00867D88" w:rsidP="00867D88">
      <w:pPr>
        <w:rPr>
          <w:rFonts w:ascii="Menlo" w:hAnsi="Menlo" w:cs="Menlo"/>
          <w:sz w:val="15"/>
          <w:szCs w:val="15"/>
        </w:rPr>
      </w:pPr>
      <w:r w:rsidRPr="004A0357">
        <w:rPr>
          <w:rFonts w:ascii="Menlo" w:hAnsi="Menlo" w:cs="Menlo"/>
          <w:sz w:val="15"/>
          <w:szCs w:val="15"/>
        </w:rPr>
        <w:t>/**</w:t>
      </w:r>
    </w:p>
    <w:p w14:paraId="1582D44B"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An example of how to generate a 3D GeoTessModel and populate it with data.</w:t>
      </w:r>
    </w:p>
    <w:p w14:paraId="571702E2"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&lt;p&gt;The GeoTessGrid is generated by this example.  </w:t>
      </w:r>
    </w:p>
    <w:p w14:paraId="28D67670"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&lt;p&gt;The data used to populate the model come from the ak135 model,</w:t>
      </w:r>
    </w:p>
    <w:p w14:paraId="468A7477"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which is hardcoded into the source code for the example.</w:t>
      </w:r>
    </w:p>
    <w:p w14:paraId="48A2C189"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26E7897A"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@author sballar</w:t>
      </w:r>
    </w:p>
    <w:p w14:paraId="1B91C598"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 </w:t>
      </w:r>
    </w:p>
    <w:p w14:paraId="42561B81" w14:textId="77777777" w:rsidR="00867D88" w:rsidRPr="004A0357" w:rsidRDefault="00867D88" w:rsidP="00867D88">
      <w:pPr>
        <w:rPr>
          <w:rFonts w:ascii="Menlo" w:hAnsi="Menlo" w:cs="Menlo"/>
          <w:sz w:val="15"/>
          <w:szCs w:val="15"/>
        </w:rPr>
      </w:pPr>
      <w:r w:rsidRPr="004A0357">
        <w:rPr>
          <w:rFonts w:ascii="Menlo" w:hAnsi="Menlo" w:cs="Menlo"/>
          <w:sz w:val="15"/>
          <w:szCs w:val="15"/>
        </w:rPr>
        <w:t xml:space="preserve"> */</w:t>
      </w:r>
    </w:p>
    <w:p w14:paraId="7C6A020B" w14:textId="77777777" w:rsidR="00867D88" w:rsidRPr="004A0357" w:rsidRDefault="00867D88" w:rsidP="00867D88">
      <w:pPr>
        <w:rPr>
          <w:rFonts w:ascii="Menlo" w:hAnsi="Menlo" w:cs="Menlo"/>
          <w:sz w:val="15"/>
          <w:szCs w:val="15"/>
        </w:rPr>
      </w:pPr>
      <w:r w:rsidRPr="004A0357">
        <w:rPr>
          <w:rFonts w:ascii="Menlo" w:hAnsi="Menlo" w:cs="Menlo"/>
          <w:sz w:val="15"/>
          <w:szCs w:val="15"/>
        </w:rPr>
        <w:t>public class PopulateModel3D</w:t>
      </w:r>
    </w:p>
    <w:p w14:paraId="09DD6C91" w14:textId="77777777" w:rsidR="00867D88" w:rsidRPr="004A0357" w:rsidRDefault="00867D88" w:rsidP="00867D88">
      <w:pPr>
        <w:rPr>
          <w:rFonts w:ascii="Menlo" w:hAnsi="Menlo" w:cs="Menlo"/>
          <w:sz w:val="15"/>
          <w:szCs w:val="15"/>
        </w:rPr>
      </w:pPr>
      <w:r w:rsidRPr="004A0357">
        <w:rPr>
          <w:rFonts w:ascii="Menlo" w:hAnsi="Menlo" w:cs="Menlo"/>
          <w:sz w:val="15"/>
          <w:szCs w:val="15"/>
        </w:rPr>
        <w:t>{</w:t>
      </w:r>
    </w:p>
    <w:p w14:paraId="0E9AA0DD"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5D19FBE0"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An example of how to generate a 3D GeoTessModel and populate it with data.</w:t>
      </w:r>
    </w:p>
    <w:p w14:paraId="48E0A60D"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t xml:space="preserve"> * The data are stored on a GeoTessGrid comprised of 3 multi-level </w:t>
      </w:r>
    </w:p>
    <w:p w14:paraId="6D4F2D37"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tessellations, one for the core, one for the mantle and one for the crust.</w:t>
      </w:r>
    </w:p>
    <w:p w14:paraId="118697C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&lt;p&gt;The data used to populate the model come from the ak135 model,</w:t>
      </w:r>
    </w:p>
    <w:p w14:paraId="7379B6C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which is hardcoded into the source code for the example.</w:t>
      </w:r>
    </w:p>
    <w:p w14:paraId="1F6622C6"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w:t>
      </w:r>
    </w:p>
    <w:p w14:paraId="2C50D32F" w14:textId="77777777" w:rsidR="00867D88" w:rsidRPr="004A0357" w:rsidRDefault="00867D88" w:rsidP="00867D88">
      <w:pPr>
        <w:rPr>
          <w:rFonts w:ascii="Menlo" w:hAnsi="Menlo" w:cs="Menlo"/>
          <w:sz w:val="15"/>
          <w:szCs w:val="15"/>
        </w:rPr>
      </w:pPr>
      <w:r w:rsidRPr="004A0357">
        <w:rPr>
          <w:rFonts w:ascii="Menlo" w:hAnsi="Menlo" w:cs="Menlo"/>
          <w:sz w:val="15"/>
          <w:szCs w:val="15"/>
        </w:rPr>
        <w:tab/>
        <w:t>public static void main(String[] args)</w:t>
      </w:r>
    </w:p>
    <w:p w14:paraId="33C26FF7"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454E31E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try</w:t>
      </w:r>
    </w:p>
    <w:p w14:paraId="63DDE06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51F5EB8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System.out.println("Example that illustrates how to populate a 3D model.");</w:t>
      </w:r>
    </w:p>
    <w:p w14:paraId="6259E21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System.out.println();</w:t>
      </w:r>
    </w:p>
    <w:p w14:paraId="2D43D889" w14:textId="77777777" w:rsidR="00867D88" w:rsidRPr="004A0357" w:rsidRDefault="00867D88" w:rsidP="00867D88">
      <w:pPr>
        <w:rPr>
          <w:rFonts w:ascii="Menlo" w:hAnsi="Menlo" w:cs="Menlo"/>
          <w:sz w:val="15"/>
          <w:szCs w:val="15"/>
        </w:rPr>
      </w:pPr>
    </w:p>
    <w:p w14:paraId="1ED6D87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new PopulateModel3D().run();</w:t>
      </w:r>
    </w:p>
    <w:p w14:paraId="333BE949" w14:textId="77777777" w:rsidR="00867D88" w:rsidRPr="004A0357" w:rsidRDefault="00867D88" w:rsidP="00867D88">
      <w:pPr>
        <w:rPr>
          <w:rFonts w:ascii="Menlo" w:hAnsi="Menlo" w:cs="Menlo"/>
          <w:sz w:val="15"/>
          <w:szCs w:val="15"/>
        </w:rPr>
      </w:pPr>
    </w:p>
    <w:p w14:paraId="1C71600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System.out.println("Done.");</w:t>
      </w:r>
    </w:p>
    <w:p w14:paraId="447CA89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7D5D1C8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catch (Exception ex)</w:t>
      </w:r>
    </w:p>
    <w:p w14:paraId="781C0ED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771C63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ex.printStackTrace();</w:t>
      </w:r>
    </w:p>
    <w:p w14:paraId="12CEE94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26D91254"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70A0F4CF" w14:textId="77777777" w:rsidR="00867D88" w:rsidRPr="004A0357" w:rsidRDefault="00867D88" w:rsidP="00867D88">
      <w:pPr>
        <w:rPr>
          <w:rFonts w:ascii="Menlo" w:hAnsi="Menlo" w:cs="Menlo"/>
          <w:sz w:val="15"/>
          <w:szCs w:val="15"/>
        </w:rPr>
      </w:pPr>
    </w:p>
    <w:p w14:paraId="69DC904C"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void run() throws Exception</w:t>
      </w:r>
    </w:p>
    <w:p w14:paraId="4D98B16A"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75DB085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GeoTessModel design motivations:</w:t>
      </w:r>
    </w:p>
    <w:p w14:paraId="6EDD0EA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1 - efficient distribution of vertices in geographic dimensions.</w:t>
      </w:r>
    </w:p>
    <w:p w14:paraId="3189384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2 - variable resolution in geographic and radial dimensions achieved by specifying</w:t>
      </w:r>
    </w:p>
    <w:p w14:paraId="783FBFA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polygons or refining vertex density based on model values.</w:t>
      </w:r>
    </w:p>
    <w:p w14:paraId="40A8195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3 - ability to specify layers with interfaces in between where Snell's</w:t>
      </w:r>
    </w:p>
    <w:p w14:paraId="0BE04CB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Law can be applied.</w:t>
      </w:r>
    </w:p>
    <w:p w14:paraId="36EBA78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4 - layer interfaces can have topography (e.g., variable MOHO depth)</w:t>
      </w:r>
    </w:p>
    <w:p w14:paraId="0985BAF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6 - built-in support for ellipsoidal earth (no ellipticity corrections)</w:t>
      </w:r>
      <w:r w:rsidRPr="004A0357">
        <w:rPr>
          <w:rFonts w:ascii="Menlo" w:hAnsi="Menlo" w:cs="Menlo"/>
          <w:sz w:val="15"/>
          <w:szCs w:val="15"/>
        </w:rPr>
        <w:tab/>
      </w:r>
      <w:r w:rsidRPr="004A0357">
        <w:rPr>
          <w:rFonts w:ascii="Menlo" w:hAnsi="Menlo" w:cs="Menlo"/>
          <w:sz w:val="15"/>
          <w:szCs w:val="15"/>
        </w:rPr>
        <w:tab/>
      </w:r>
    </w:p>
    <w:p w14:paraId="6A63151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762CC80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2F02A8F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There are 4 steps involved in building a model:</w:t>
      </w:r>
    </w:p>
    <w:p w14:paraId="1419898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1 - specify GeoTessMetaData</w:t>
      </w:r>
    </w:p>
    <w:p w14:paraId="32BD48B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2 - specify a GeoTessGrid</w:t>
      </w:r>
    </w:p>
    <w:p w14:paraId="229C9F4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3 - construct a model from the grid and metadata</w:t>
      </w:r>
    </w:p>
    <w:p w14:paraId="6D97431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4 - populate the model with data</w:t>
      </w:r>
    </w:p>
    <w:p w14:paraId="5EF63441" w14:textId="77777777" w:rsidR="00867D88" w:rsidRPr="004A0357" w:rsidRDefault="00867D88" w:rsidP="00867D88">
      <w:pPr>
        <w:rPr>
          <w:rFonts w:ascii="Menlo" w:hAnsi="Menlo" w:cs="Menlo"/>
          <w:sz w:val="15"/>
          <w:szCs w:val="15"/>
        </w:rPr>
      </w:pPr>
    </w:p>
    <w:p w14:paraId="263F8C8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GeoTessMetaData metaData = getMetaData();</w:t>
      </w:r>
    </w:p>
    <w:p w14:paraId="6EFF4553" w14:textId="77777777" w:rsidR="00867D88" w:rsidRPr="004A0357" w:rsidRDefault="00867D88" w:rsidP="00867D88">
      <w:pPr>
        <w:rPr>
          <w:rFonts w:ascii="Menlo" w:hAnsi="Menlo" w:cs="Menlo"/>
          <w:sz w:val="15"/>
          <w:szCs w:val="15"/>
        </w:rPr>
      </w:pPr>
    </w:p>
    <w:p w14:paraId="52136E0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GeoTessGrid grid = getGrid();</w:t>
      </w:r>
    </w:p>
    <w:p w14:paraId="4E70B32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5496746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GeoTessModel model = new GeoTessModel(grid, metaData);</w:t>
      </w:r>
    </w:p>
    <w:p w14:paraId="2AFC6FF5" w14:textId="77777777" w:rsidR="00867D88" w:rsidRPr="004A0357" w:rsidRDefault="00867D88" w:rsidP="00867D88">
      <w:pPr>
        <w:rPr>
          <w:rFonts w:ascii="Menlo" w:hAnsi="Menlo" w:cs="Menlo"/>
          <w:sz w:val="15"/>
          <w:szCs w:val="15"/>
        </w:rPr>
      </w:pPr>
    </w:p>
    <w:p w14:paraId="315FC9F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populateModel(model);</w:t>
      </w:r>
    </w:p>
    <w:p w14:paraId="42D4F3C2" w14:textId="77777777" w:rsidR="00867D88" w:rsidRPr="004A0357" w:rsidRDefault="00867D88" w:rsidP="00867D88">
      <w:pPr>
        <w:rPr>
          <w:rFonts w:ascii="Menlo" w:hAnsi="Menlo" w:cs="Menlo"/>
          <w:sz w:val="15"/>
          <w:szCs w:val="15"/>
        </w:rPr>
      </w:pPr>
    </w:p>
    <w:p w14:paraId="7E98352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At this point, we have a fully functional GeoTessModel object</w:t>
      </w:r>
    </w:p>
    <w:p w14:paraId="303D58D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that we can work with.</w:t>
      </w:r>
    </w:p>
    <w:p w14:paraId="3C86FBD0" w14:textId="77777777" w:rsidR="00867D88" w:rsidRPr="004A0357" w:rsidRDefault="00867D88" w:rsidP="00867D88">
      <w:pPr>
        <w:rPr>
          <w:rFonts w:ascii="Menlo" w:hAnsi="Menlo" w:cs="Menlo"/>
          <w:sz w:val="15"/>
          <w:szCs w:val="15"/>
        </w:rPr>
      </w:pPr>
    </w:p>
    <w:p w14:paraId="2177392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print a bunch of information about the model to the screen.</w:t>
      </w:r>
    </w:p>
    <w:p w14:paraId="75D73CF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System.out.println(model.toString());</w:t>
      </w:r>
    </w:p>
    <w:p w14:paraId="5D49CBDB" w14:textId="77777777" w:rsidR="00867D88" w:rsidRPr="004A0357" w:rsidRDefault="00867D88" w:rsidP="00867D88">
      <w:pPr>
        <w:rPr>
          <w:rFonts w:ascii="Menlo" w:hAnsi="Menlo" w:cs="Menlo"/>
          <w:sz w:val="15"/>
          <w:szCs w:val="15"/>
        </w:rPr>
      </w:pPr>
    </w:p>
    <w:p w14:paraId="731E766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generate vtk files of the triangle size for each multilevel tessellation of teh grid</w:t>
      </w:r>
    </w:p>
    <w:p w14:paraId="72B0880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GeoTessModelUtils.vtkRobinsonTriangleSize(grid, </w:t>
      </w:r>
    </w:p>
    <w:p w14:paraId="795F939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"/Users/sballar/Desktop/populatedModel/grid_tesselation_%d.vtk", -105);</w:t>
      </w:r>
    </w:p>
    <w:p w14:paraId="62AEDFD9" w14:textId="77777777" w:rsidR="00867D88" w:rsidRPr="004A0357" w:rsidRDefault="00867D88" w:rsidP="00867D88">
      <w:pPr>
        <w:rPr>
          <w:rFonts w:ascii="Menlo" w:hAnsi="Menlo" w:cs="Menlo"/>
          <w:sz w:val="15"/>
          <w:szCs w:val="15"/>
        </w:rPr>
      </w:pPr>
    </w:p>
    <w:p w14:paraId="69CE84B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print a profile for a single vertex, spanning all layers.</w:t>
      </w:r>
    </w:p>
    <w:p w14:paraId="32C718A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System.out.println(GeoTessModelUtils.profileToString(model, 1));</w:t>
      </w:r>
    </w:p>
    <w:p w14:paraId="1B08CDC1" w14:textId="77777777" w:rsidR="00867D88" w:rsidRPr="004A0357" w:rsidRDefault="00867D88" w:rsidP="00867D88">
      <w:pPr>
        <w:rPr>
          <w:rFonts w:ascii="Menlo" w:hAnsi="Menlo" w:cs="Menlo"/>
          <w:sz w:val="15"/>
          <w:szCs w:val="15"/>
        </w:rPr>
      </w:pPr>
    </w:p>
    <w:p w14:paraId="3BCA22D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if you want to save the model:</w:t>
      </w:r>
    </w:p>
    <w:p w14:paraId="54A7F8C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model.writeModel("/Users/sballar/Desktop/populatedModel/ak135_model.geotess");</w:t>
      </w:r>
    </w:p>
    <w:p w14:paraId="4B010174" w14:textId="77777777" w:rsidR="00867D88" w:rsidRPr="004A0357" w:rsidRDefault="00867D88" w:rsidP="00867D88">
      <w:pPr>
        <w:rPr>
          <w:rFonts w:ascii="Menlo" w:hAnsi="Menlo" w:cs="Menlo"/>
          <w:sz w:val="15"/>
          <w:szCs w:val="15"/>
        </w:rPr>
      </w:pPr>
    </w:p>
    <w:p w14:paraId="00A19A5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for a vtk file of the model, uncomment this line:</w:t>
      </w:r>
    </w:p>
    <w:p w14:paraId="52AA648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GeoTessModelUtils.vtk(model, "/Users/sballar/Desktop/populatedModel/model_%s.vtk", 0, 99, false, null);</w:t>
      </w:r>
    </w:p>
    <w:p w14:paraId="6DDF6AFB"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2F17FF9E" w14:textId="77777777" w:rsidR="00867D88" w:rsidRPr="004A0357" w:rsidRDefault="00867D88" w:rsidP="00867D88">
      <w:pPr>
        <w:rPr>
          <w:rFonts w:ascii="Menlo" w:hAnsi="Menlo" w:cs="Menlo"/>
          <w:sz w:val="15"/>
          <w:szCs w:val="15"/>
        </w:rPr>
      </w:pPr>
    </w:p>
    <w:p w14:paraId="46B6218C"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GeoTessMetaData getMetaData() throws Exception</w:t>
      </w:r>
    </w:p>
    <w:p w14:paraId="5431C6D5"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14A5C47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Create a MetaData object in which we can specify information</w:t>
      </w:r>
    </w:p>
    <w:p w14:paraId="366E5F4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needed for model construction.</w:t>
      </w:r>
    </w:p>
    <w:p w14:paraId="4349BEB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GeoTessMetaData metaData = new GeoTessMetaData();</w:t>
      </w:r>
    </w:p>
    <w:p w14:paraId="7F258A54" w14:textId="77777777" w:rsidR="00867D88" w:rsidRPr="004A0357" w:rsidRDefault="00867D88" w:rsidP="00867D88">
      <w:pPr>
        <w:rPr>
          <w:rFonts w:ascii="Menlo" w:hAnsi="Menlo" w:cs="Menlo"/>
          <w:sz w:val="15"/>
          <w:szCs w:val="15"/>
        </w:rPr>
      </w:pPr>
    </w:p>
    <w:p w14:paraId="5E38A64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a description of the model. This information is not</w:t>
      </w:r>
    </w:p>
    <w:p w14:paraId="3E501C6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processed in any way by GeoTess. It is carried around for</w:t>
      </w:r>
    </w:p>
    <w:p w14:paraId="225E8C1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information purposes.</w:t>
      </w:r>
    </w:p>
    <w:p w14:paraId="2031EF3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metaData.setDescription("Simple example of populating a 3D GeoTess model%n" +</w:t>
      </w:r>
    </w:p>
    <w:p w14:paraId="36B2805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"comprised of 3 multi-level tessellations%n"</w:t>
      </w:r>
    </w:p>
    <w:p w14:paraId="78F2A3B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"author: Sandy Ballard%n"</w:t>
      </w:r>
    </w:p>
    <w:p w14:paraId="0F802F2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"contact: sballar@sandia.gov");</w:t>
      </w:r>
    </w:p>
    <w:p w14:paraId="439CB192" w14:textId="77777777" w:rsidR="00867D88" w:rsidRPr="004A0357" w:rsidRDefault="00867D88" w:rsidP="00867D88">
      <w:pPr>
        <w:rPr>
          <w:rFonts w:ascii="Menlo" w:hAnsi="Menlo" w:cs="Menlo"/>
          <w:sz w:val="15"/>
          <w:szCs w:val="15"/>
        </w:rPr>
      </w:pPr>
    </w:p>
    <w:p w14:paraId="6D550AC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Specify a list of layer names delimited by semi-colons </w:t>
      </w:r>
    </w:p>
    <w:p w14:paraId="728C2F5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metaData.setLayerNames("INNER_CORE; OUTER_CORE; LOWER_MANTLE; " +</w:t>
      </w:r>
    </w:p>
    <w:p w14:paraId="0701FB5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"TRANSITION_ZONE; UPPER_MANTLE; LOWER_CRUST; UPPER_CRUST");</w:t>
      </w:r>
    </w:p>
    <w:p w14:paraId="721442D8" w14:textId="77777777" w:rsidR="00867D88" w:rsidRPr="004A0357" w:rsidRDefault="00867D88" w:rsidP="00867D88">
      <w:pPr>
        <w:rPr>
          <w:rFonts w:ascii="Menlo" w:hAnsi="Menlo" w:cs="Menlo"/>
          <w:sz w:val="15"/>
          <w:szCs w:val="15"/>
        </w:rPr>
      </w:pPr>
    </w:p>
    <w:p w14:paraId="0E555D8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relationship between grid tessellations and model layers.</w:t>
      </w:r>
    </w:p>
    <w:p w14:paraId="7BF267B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the list has nLayers elements where each element specifies the </w:t>
      </w:r>
    </w:p>
    <w:p w14:paraId="1D830AD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index of the multilevel tessellation that supports the</w:t>
      </w:r>
    </w:p>
    <w:p w14:paraId="4742B44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corresponding layer.  In this example, the model has </w:t>
      </w:r>
    </w:p>
    <w:p w14:paraId="650B55D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7 layers and 3 multi-level tessellations.  The first </w:t>
      </w:r>
    </w:p>
    <w:p w14:paraId="7EE92CE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tessellation (index 0) supports the core layers (layers </w:t>
      </w:r>
    </w:p>
    <w:p w14:paraId="526DDB7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0 and 1).  The second tessellation (index 1) supports the </w:t>
      </w:r>
    </w:p>
    <w:p w14:paraId="5B8A1E4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three mantle layers (layer indices 2, 3 and 4).  The third</w:t>
      </w:r>
    </w:p>
    <w:p w14:paraId="5CB7874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and final tessellation (index 2) supports the two crustal</w:t>
      </w:r>
    </w:p>
    <w:p w14:paraId="07CD2BE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layers (layer indices 5 and 6).</w:t>
      </w:r>
    </w:p>
    <w:p w14:paraId="6518E0A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metaData.setLayerTessIds(new int[] {0, 0, 1, 1, 1, 2, 2});</w:t>
      </w:r>
    </w:p>
    <w:p w14:paraId="066E596F" w14:textId="77777777" w:rsidR="00867D88" w:rsidRPr="004A0357" w:rsidRDefault="00867D88" w:rsidP="00867D88">
      <w:pPr>
        <w:rPr>
          <w:rFonts w:ascii="Menlo" w:hAnsi="Menlo" w:cs="Menlo"/>
          <w:sz w:val="15"/>
          <w:szCs w:val="15"/>
        </w:rPr>
      </w:pPr>
    </w:p>
    <w:p w14:paraId="52699BB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names of the attributes and the units of the</w:t>
      </w:r>
    </w:p>
    <w:p w14:paraId="3888862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attributes in two Strings delimited by semi-colons. </w:t>
      </w:r>
    </w:p>
    <w:p w14:paraId="688EDCC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metaData.setAttributes("Vp; Vs; rho", "km/sec; km/sec; g/cc");</w:t>
      </w:r>
    </w:p>
    <w:p w14:paraId="4BB9C0D9" w14:textId="77777777" w:rsidR="00867D88" w:rsidRPr="004A0357" w:rsidRDefault="00867D88" w:rsidP="00867D88">
      <w:pPr>
        <w:rPr>
          <w:rFonts w:ascii="Menlo" w:hAnsi="Menlo" w:cs="Menlo"/>
          <w:sz w:val="15"/>
          <w:szCs w:val="15"/>
        </w:rPr>
      </w:pPr>
    </w:p>
    <w:p w14:paraId="302821E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DataType for the data. All attributes, in all</w:t>
      </w:r>
    </w:p>
    <w:p w14:paraId="0EA9189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profiles, will have the same data type.  Note that this </w:t>
      </w:r>
    </w:p>
    <w:p w14:paraId="0821673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applies only to the data; radii are always stored as floats.</w:t>
      </w:r>
    </w:p>
    <w:p w14:paraId="0481ADA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metaData.setDataType(DataType.FLOAT);</w:t>
      </w:r>
    </w:p>
    <w:p w14:paraId="7DF0B9FC" w14:textId="77777777" w:rsidR="00867D88" w:rsidRPr="004A0357" w:rsidRDefault="00867D88" w:rsidP="00867D88">
      <w:pPr>
        <w:rPr>
          <w:rFonts w:ascii="Menlo" w:hAnsi="Menlo" w:cs="Menlo"/>
          <w:sz w:val="15"/>
          <w:szCs w:val="15"/>
        </w:rPr>
      </w:pPr>
    </w:p>
    <w:p w14:paraId="171BE73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name of the software that is generating</w:t>
      </w:r>
    </w:p>
    <w:p w14:paraId="24820DC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the model.  This gets stored in the model for future reference.</w:t>
      </w:r>
    </w:p>
    <w:p w14:paraId="2C56B11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metaData.setModelSoftwareVersion(this.getClass().getCanonicalName());</w:t>
      </w:r>
    </w:p>
    <w:p w14:paraId="14D431CC" w14:textId="77777777" w:rsidR="00867D88" w:rsidRPr="004A0357" w:rsidRDefault="00867D88" w:rsidP="00867D88">
      <w:pPr>
        <w:rPr>
          <w:rFonts w:ascii="Menlo" w:hAnsi="Menlo" w:cs="Menlo"/>
          <w:sz w:val="15"/>
          <w:szCs w:val="15"/>
        </w:rPr>
      </w:pPr>
    </w:p>
    <w:p w14:paraId="2B87174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specify the date when the model was generated.  This gets </w:t>
      </w:r>
    </w:p>
    <w:p w14:paraId="7895EE0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stored in the model for future reference.</w:t>
      </w:r>
    </w:p>
    <w:p w14:paraId="2AD8F1C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metaData.setModelGenerationDate(new Date().toString());</w:t>
      </w:r>
    </w:p>
    <w:p w14:paraId="5FBF854D" w14:textId="77777777" w:rsidR="00867D88" w:rsidRPr="004A0357" w:rsidRDefault="00867D88" w:rsidP="00867D88">
      <w:pPr>
        <w:rPr>
          <w:rFonts w:ascii="Menlo" w:hAnsi="Menlo" w:cs="Menlo"/>
          <w:sz w:val="15"/>
          <w:szCs w:val="15"/>
        </w:rPr>
      </w:pPr>
    </w:p>
    <w:p w14:paraId="5169D56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ellipsoid used to convert lat-lon to unit vectors</w:t>
      </w:r>
    </w:p>
    <w:p w14:paraId="642CC8F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and used to convert between depth and radius as a function of</w:t>
      </w:r>
    </w:p>
    <w:p w14:paraId="252702A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latitude.  (Optional. Defaults to WGS84).</w:t>
      </w:r>
    </w:p>
    <w:p w14:paraId="649C8BD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metaData.setEarthShape(EarthShape.WGS84);</w:t>
      </w:r>
    </w:p>
    <w:p w14:paraId="64AE9206" w14:textId="77777777" w:rsidR="00867D88" w:rsidRPr="004A0357" w:rsidRDefault="00867D88" w:rsidP="00867D88">
      <w:pPr>
        <w:rPr>
          <w:rFonts w:ascii="Menlo" w:hAnsi="Menlo" w:cs="Menlo"/>
          <w:sz w:val="15"/>
          <w:szCs w:val="15"/>
        </w:rPr>
      </w:pPr>
    </w:p>
    <w:p w14:paraId="1824C9D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return metaData;</w:t>
      </w:r>
    </w:p>
    <w:p w14:paraId="566133BF"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6A0B0804" w14:textId="77777777" w:rsidR="00867D88" w:rsidRPr="004A0357" w:rsidRDefault="00867D88" w:rsidP="00867D88">
      <w:pPr>
        <w:rPr>
          <w:rFonts w:ascii="Menlo" w:hAnsi="Menlo" w:cs="Menlo"/>
          <w:sz w:val="15"/>
          <w:szCs w:val="15"/>
        </w:rPr>
      </w:pPr>
    </w:p>
    <w:p w14:paraId="443F754B"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GeoTessGrid getGrid() throws Exception</w:t>
      </w:r>
    </w:p>
    <w:p w14:paraId="5183910B"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3F6021D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PropertiesPlus properties = new PropertiesPlus();</w:t>
      </w:r>
    </w:p>
    <w:p w14:paraId="65FE526C" w14:textId="77777777" w:rsidR="00867D88" w:rsidRPr="004A0357" w:rsidRDefault="00867D88" w:rsidP="00867D88">
      <w:pPr>
        <w:rPr>
          <w:rFonts w:ascii="Menlo" w:hAnsi="Menlo" w:cs="Menlo"/>
          <w:sz w:val="15"/>
          <w:szCs w:val="15"/>
        </w:rPr>
      </w:pPr>
    </w:p>
    <w:p w14:paraId="68ACF0F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build a new grid from scratch as opposed to refining an existing grid.</w:t>
      </w:r>
    </w:p>
    <w:p w14:paraId="4DA53DF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properties.setProperty("gridConstructionMode = scratch");</w:t>
      </w:r>
    </w:p>
    <w:p w14:paraId="5747582A" w14:textId="77777777" w:rsidR="00867D88" w:rsidRPr="004A0357" w:rsidRDefault="00867D88" w:rsidP="00867D88">
      <w:pPr>
        <w:rPr>
          <w:rFonts w:ascii="Menlo" w:hAnsi="Menlo" w:cs="Menlo"/>
          <w:sz w:val="15"/>
          <w:szCs w:val="15"/>
        </w:rPr>
      </w:pPr>
    </w:p>
    <w:p w14:paraId="670E33D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do it silently</w:t>
      </w:r>
    </w:p>
    <w:p w14:paraId="26E8F27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properties.setProperty("verbosity = 0");</w:t>
      </w:r>
    </w:p>
    <w:p w14:paraId="51A99943" w14:textId="77777777" w:rsidR="00867D88" w:rsidRPr="004A0357" w:rsidRDefault="00867D88" w:rsidP="00867D88">
      <w:pPr>
        <w:rPr>
          <w:rFonts w:ascii="Menlo" w:hAnsi="Menlo" w:cs="Menlo"/>
          <w:sz w:val="15"/>
          <w:szCs w:val="15"/>
        </w:rPr>
      </w:pPr>
    </w:p>
    <w:p w14:paraId="726992B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build a single grid with 3 multilevel tessellations</w:t>
      </w:r>
    </w:p>
    <w:p w14:paraId="572EDF4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properties.setProperty("nTessellations = 3");</w:t>
      </w:r>
    </w:p>
    <w:p w14:paraId="3C38B4C8" w14:textId="77777777" w:rsidR="00867D88" w:rsidRPr="004A0357" w:rsidRDefault="00867D88" w:rsidP="00867D88">
      <w:pPr>
        <w:rPr>
          <w:rFonts w:ascii="Menlo" w:hAnsi="Menlo" w:cs="Menlo"/>
          <w:sz w:val="15"/>
          <w:szCs w:val="15"/>
        </w:rPr>
      </w:pPr>
    </w:p>
    <w:p w14:paraId="667C3E8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the base edge length of the triangles on each mulilevel tessellation, in degrees</w:t>
      </w:r>
    </w:p>
    <w:p w14:paraId="477709F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properties.setProperty("baseEdgeLengths = 32 16 8");</w:t>
      </w:r>
    </w:p>
    <w:p w14:paraId="3CC65BE4" w14:textId="77777777" w:rsidR="00867D88" w:rsidRPr="004A0357" w:rsidRDefault="00867D88" w:rsidP="00867D88">
      <w:pPr>
        <w:rPr>
          <w:rFonts w:ascii="Menlo" w:hAnsi="Menlo" w:cs="Menlo"/>
          <w:sz w:val="15"/>
          <w:szCs w:val="15"/>
        </w:rPr>
      </w:pPr>
    </w:p>
    <w:p w14:paraId="20C009C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specify resolution that varies geographically by specifying a polygon</w:t>
      </w:r>
    </w:p>
    <w:p w14:paraId="0243E9D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defined by a spherical cap centered on albuquerque, nm, with a horizontal </w:t>
      </w:r>
    </w:p>
    <w:p w14:paraId="026FA39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radius of 30 degrees.  Only the crustal layers are refined (tessellation index 2).</w:t>
      </w:r>
    </w:p>
    <w:p w14:paraId="0FE2DB2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Triangle size inside the polygon is 2 degrees.</w:t>
      </w:r>
    </w:p>
    <w:p w14:paraId="0CFF349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For more complicated polygons, see the GeoTess User's Manual.</w:t>
      </w:r>
    </w:p>
    <w:p w14:paraId="359188F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properties.setProperty("polygons = spherical_cap, 35.12, -106.62, 10., 2, 2");</w:t>
      </w:r>
    </w:p>
    <w:p w14:paraId="2B40935E" w14:textId="77777777" w:rsidR="00867D88" w:rsidRPr="004A0357" w:rsidRDefault="00867D88" w:rsidP="00867D88">
      <w:pPr>
        <w:rPr>
          <w:rFonts w:ascii="Menlo" w:hAnsi="Menlo" w:cs="Menlo"/>
          <w:sz w:val="15"/>
          <w:szCs w:val="15"/>
        </w:rPr>
      </w:pPr>
    </w:p>
    <w:p w14:paraId="6762356B"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r>
      <w:r w:rsidRPr="004A0357">
        <w:rPr>
          <w:rFonts w:ascii="Menlo" w:hAnsi="Menlo" w:cs="Menlo"/>
          <w:sz w:val="15"/>
          <w:szCs w:val="15"/>
        </w:rPr>
        <w:tab/>
        <w:t>// build the grid</w:t>
      </w:r>
    </w:p>
    <w:p w14:paraId="3DA8338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GeoTessGrid grid = (GeoTessGrid) GeoTessBuilderMain.run(properties);</w:t>
      </w:r>
    </w:p>
    <w:p w14:paraId="78CD5380" w14:textId="77777777" w:rsidR="00867D88" w:rsidRPr="004A0357" w:rsidRDefault="00867D88" w:rsidP="00867D88">
      <w:pPr>
        <w:rPr>
          <w:rFonts w:ascii="Menlo" w:hAnsi="Menlo" w:cs="Menlo"/>
          <w:sz w:val="15"/>
          <w:szCs w:val="15"/>
        </w:rPr>
      </w:pPr>
    </w:p>
    <w:p w14:paraId="78093BB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return grid;</w:t>
      </w:r>
    </w:p>
    <w:p w14:paraId="154438F1"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75493337" w14:textId="77777777" w:rsidR="00867D88" w:rsidRPr="004A0357" w:rsidRDefault="00867D88" w:rsidP="00867D88">
      <w:pPr>
        <w:rPr>
          <w:rFonts w:ascii="Menlo" w:hAnsi="Menlo" w:cs="Menlo"/>
          <w:sz w:val="15"/>
          <w:szCs w:val="15"/>
        </w:rPr>
      </w:pPr>
    </w:p>
    <w:p w14:paraId="143EB1A1"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void populateModel(GeoTessModel model) throws Exception</w:t>
      </w:r>
    </w:p>
    <w:p w14:paraId="44312FA6"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2DFDDC0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Now we will populate the model with Profiles.  At this point, the </w:t>
      </w:r>
    </w:p>
    <w:p w14:paraId="7EEFDC6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model has a 2D array of Profile objects with dimensions</w:t>
      </w:r>
    </w:p>
    <w:p w14:paraId="52E6402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nVertices x nLayers with all the elements of the array initialized</w:t>
      </w:r>
    </w:p>
    <w:p w14:paraId="66387DA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to null.  We will now populate the Profiles array.</w:t>
      </w:r>
    </w:p>
    <w:p w14:paraId="203A175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F9E0EA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now loop over every vertex in the grid, connected and not-connected.</w:t>
      </w:r>
    </w:p>
    <w:p w14:paraId="1DA47F9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for (int vertex = 0; vertex &lt; model.getNVertices(); ++vertex)</w:t>
      </w:r>
    </w:p>
    <w:p w14:paraId="4ABFD82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CD3A27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retrieve the unit vector corresponding to the i'th vertex </w:t>
      </w:r>
    </w:p>
    <w:p w14:paraId="1E0C6A5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double[] unit_vector = model.getVertex(vertex);</w:t>
      </w:r>
    </w:p>
    <w:p w14:paraId="5D58BE3C" w14:textId="77777777" w:rsidR="00867D88" w:rsidRPr="004A0357" w:rsidRDefault="00867D88" w:rsidP="00867D88">
      <w:pPr>
        <w:rPr>
          <w:rFonts w:ascii="Menlo" w:hAnsi="Menlo" w:cs="Menlo"/>
          <w:sz w:val="15"/>
          <w:szCs w:val="15"/>
        </w:rPr>
      </w:pPr>
    </w:p>
    <w:p w14:paraId="3086DED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find the latitude and longitude of vertex, in degrees</w:t>
      </w:r>
    </w:p>
    <w:p w14:paraId="411F85D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double lat = VectorGeo.getLatDegrees(unit_vector);</w:t>
      </w:r>
    </w:p>
    <w:p w14:paraId="715D871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double lon = VectorGeo.getLonDegrees(unit_vector);</w:t>
      </w:r>
    </w:p>
    <w:p w14:paraId="2C14EB08" w14:textId="77777777" w:rsidR="00867D88" w:rsidRPr="004A0357" w:rsidRDefault="00867D88" w:rsidP="00867D88">
      <w:pPr>
        <w:rPr>
          <w:rFonts w:ascii="Menlo" w:hAnsi="Menlo" w:cs="Menlo"/>
          <w:sz w:val="15"/>
          <w:szCs w:val="15"/>
        </w:rPr>
      </w:pPr>
    </w:p>
    <w:p w14:paraId="39894BA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loop over the 7 layers of the model (inner_core, outer_core, etc)</w:t>
      </w:r>
    </w:p>
    <w:p w14:paraId="6329076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for (int layer=0; layer&lt;model.getNLayers(); ++layer)</w:t>
      </w:r>
    </w:p>
    <w:p w14:paraId="380E1FA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w:t>
      </w:r>
    </w:p>
    <w:p w14:paraId="10E0778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get the profile radii for the current lat, lon, and layer.</w:t>
      </w:r>
    </w:p>
    <w:p w14:paraId="0E570CB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This is a 1D array of radius values where the first radius is</w:t>
      </w:r>
    </w:p>
    <w:p w14:paraId="3C8F1CD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the radius at the bottom of the layer, the last radius is the</w:t>
      </w:r>
    </w:p>
    <w:p w14:paraId="59537BC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radius of the top of the layer and there can be as many in between</w:t>
      </w:r>
    </w:p>
    <w:p w14:paraId="72C0D9F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as desired.  This function will be different for every real-life</w:t>
      </w:r>
    </w:p>
    <w:p w14:paraId="6B777E1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application.</w:t>
      </w:r>
    </w:p>
    <w:p w14:paraId="622C7D8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float[] radii = getAK135Radii(lat, lon, layer);</w:t>
      </w:r>
    </w:p>
    <w:p w14:paraId="5FD8DA7E" w14:textId="77777777" w:rsidR="00867D88" w:rsidRPr="004A0357" w:rsidRDefault="00867D88" w:rsidP="00867D88">
      <w:pPr>
        <w:rPr>
          <w:rFonts w:ascii="Menlo" w:hAnsi="Menlo" w:cs="Menlo"/>
          <w:sz w:val="15"/>
          <w:szCs w:val="15"/>
        </w:rPr>
      </w:pPr>
    </w:p>
    <w:p w14:paraId="1D42F8E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get the profile data values for current lat, lon, layer.</w:t>
      </w:r>
    </w:p>
    <w:p w14:paraId="2D547E2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This is a 2D array of values, nNodes by nAttributes.</w:t>
      </w:r>
    </w:p>
    <w:p w14:paraId="1D797BA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In this example, nAttributes is 3 corresponding to </w:t>
      </w:r>
    </w:p>
    <w:p w14:paraId="5888D64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attributes vp, vs and rho.  The number of nodes can</w:t>
      </w:r>
    </w:p>
    <w:p w14:paraId="14917F9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vary as a function of vertex and layer.</w:t>
      </w:r>
    </w:p>
    <w:p w14:paraId="2CD8B23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float[][] data = getAK135Values(lat, lon, layer);</w:t>
      </w:r>
    </w:p>
    <w:p w14:paraId="103A23E7" w14:textId="77777777" w:rsidR="00867D88" w:rsidRPr="004A0357" w:rsidRDefault="00867D88" w:rsidP="00867D88">
      <w:pPr>
        <w:rPr>
          <w:rFonts w:ascii="Menlo" w:hAnsi="Menlo" w:cs="Menlo"/>
          <w:sz w:val="15"/>
          <w:szCs w:val="15"/>
        </w:rPr>
      </w:pPr>
    </w:p>
    <w:p w14:paraId="21801DA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send the radii and data to the model and it will construct</w:t>
      </w:r>
    </w:p>
    <w:p w14:paraId="4AFF37A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the correct type of Profile: NPOINT, CONSTANT, THIN or EMPTY  </w:t>
      </w:r>
    </w:p>
    <w:p w14:paraId="3C062E2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model.setProfile(vertex, layer, radii, data);</w:t>
      </w:r>
    </w:p>
    <w:p w14:paraId="5424472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w:t>
      </w:r>
    </w:p>
    <w:p w14:paraId="0ECAB8F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12261FF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5BA415F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update the PointMap.</w:t>
      </w:r>
    </w:p>
    <w:p w14:paraId="40EBDED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model.setActiveRegion();</w:t>
      </w:r>
    </w:p>
    <w:p w14:paraId="33D1328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7B8C3D0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test the model to make sure that radius at top of layer i == radius at bottom of </w:t>
      </w:r>
    </w:p>
    <w:p w14:paraId="4E0D590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layer i+1.  Small discrepancies are repaired, large ones cause an exception.</w:t>
      </w:r>
    </w:p>
    <w:p w14:paraId="711C6F2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model.testModelIntegrity();</w:t>
      </w:r>
    </w:p>
    <w:p w14:paraId="6AE010D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30F1F4D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model is now fully populated.</w:t>
      </w:r>
    </w:p>
    <w:p w14:paraId="4D4BEBD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p>
    <w:p w14:paraId="74A3BFB1"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48FDDDAA" w14:textId="77777777" w:rsidR="00867D88" w:rsidRPr="004A0357" w:rsidRDefault="00867D88" w:rsidP="00867D88">
      <w:pPr>
        <w:rPr>
          <w:rFonts w:ascii="Menlo" w:hAnsi="Menlo" w:cs="Menlo"/>
          <w:sz w:val="15"/>
          <w:szCs w:val="15"/>
        </w:rPr>
      </w:pPr>
    </w:p>
    <w:p w14:paraId="4E2DA00B"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4761A54E"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Returns a 1D profile of monotonically increasing radius values</w:t>
      </w:r>
    </w:p>
    <w:p w14:paraId="080F7CFA"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that define the radial positions of nodes along a radial </w:t>
      </w:r>
    </w:p>
    <w:p w14:paraId="553A3BEA"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profile through a single layer in the model.</w:t>
      </w:r>
    </w:p>
    <w:p w14:paraId="36196995"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&lt;p&gt;</w:t>
      </w:r>
    </w:p>
    <w:p w14:paraId="07F4505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For this example, we will return the radius positions of the</w:t>
      </w:r>
    </w:p>
    <w:p w14:paraId="42BB2A4B"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nodes in the AK135 model, stretched a little bit so that </w:t>
      </w:r>
    </w:p>
    <w:p w14:paraId="21524F6C"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the top of the model will coincide with the radius of the </w:t>
      </w:r>
    </w:p>
    <w:p w14:paraId="6DBDA358"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WGS84 ellipsoid instead of the ak135 value of 6371 km.</w:t>
      </w:r>
    </w:p>
    <w:p w14:paraId="1F306141"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lat the latitude of the profile in degrees</w:t>
      </w:r>
    </w:p>
    <w:p w14:paraId="1E0FBEE0"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lon the longitude of the profile in degrees</w:t>
      </w:r>
    </w:p>
    <w:p w14:paraId="5D1A5D0F"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layer the index of the layer.</w:t>
      </w:r>
    </w:p>
    <w:p w14:paraId="5770DF71"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@return 1D array of radius values, in km.</w:t>
      </w:r>
    </w:p>
    <w:p w14:paraId="2038C77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@throws Exception </w:t>
      </w:r>
    </w:p>
    <w:p w14:paraId="3D492321"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w:t>
      </w:r>
    </w:p>
    <w:p w14:paraId="39D58F57"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static float[] getAK135Radii(double lat, double lon, int layer) throws Exception</w:t>
      </w:r>
    </w:p>
    <w:p w14:paraId="50E8DB17"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t>{</w:t>
      </w:r>
    </w:p>
    <w:p w14:paraId="1029DD1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convert lat, lon in degrees to unit vector.</w:t>
      </w:r>
    </w:p>
    <w:p w14:paraId="3112BB9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double[] vertex = EarthShape.WGS84.getVectorDegrees(lat, lon);</w:t>
      </w:r>
    </w:p>
    <w:p w14:paraId="36B3E866" w14:textId="77777777" w:rsidR="00867D88" w:rsidRPr="004A0357" w:rsidRDefault="00867D88" w:rsidP="00867D88">
      <w:pPr>
        <w:rPr>
          <w:rFonts w:ascii="Menlo" w:hAnsi="Menlo" w:cs="Menlo"/>
          <w:sz w:val="15"/>
          <w:szCs w:val="15"/>
        </w:rPr>
      </w:pPr>
    </w:p>
    <w:p w14:paraId="2EE768A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find the radius of the WGS84 ellipsoid at the latitude of vertex.</w:t>
      </w:r>
    </w:p>
    <w:p w14:paraId="7EA668B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earthRadius = (float) EarthShape.WGS84.getEarthRadius(vertex);</w:t>
      </w:r>
    </w:p>
    <w:p w14:paraId="510D22F4" w14:textId="77777777" w:rsidR="00867D88" w:rsidRPr="004A0357" w:rsidRDefault="00867D88" w:rsidP="00867D88">
      <w:pPr>
        <w:rPr>
          <w:rFonts w:ascii="Menlo" w:hAnsi="Menlo" w:cs="Menlo"/>
          <w:sz w:val="15"/>
          <w:szCs w:val="15"/>
        </w:rPr>
      </w:pPr>
    </w:p>
    <w:p w14:paraId="0002D41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find a stretching factor that will stretch the radius values so that they</w:t>
      </w:r>
    </w:p>
    <w:p w14:paraId="078E597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span the range from zero at the center of the earth to the radius of the</w:t>
      </w:r>
    </w:p>
    <w:p w14:paraId="7B0AA9B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WGS84 ellipsoid at the surface of the Earth.  This is not geophysically </w:t>
      </w:r>
    </w:p>
    <w:p w14:paraId="631D620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realistic, but sufficient for this simplistic example.</w:t>
      </w:r>
    </w:p>
    <w:p w14:paraId="7945E52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stretch = earthRadius / 6371F;</w:t>
      </w:r>
    </w:p>
    <w:p w14:paraId="09740D3E" w14:textId="77777777" w:rsidR="00867D88" w:rsidRPr="004A0357" w:rsidRDefault="00867D88" w:rsidP="00867D88">
      <w:pPr>
        <w:rPr>
          <w:rFonts w:ascii="Menlo" w:hAnsi="Menlo" w:cs="Menlo"/>
          <w:sz w:val="15"/>
          <w:szCs w:val="15"/>
        </w:rPr>
      </w:pPr>
    </w:p>
    <w:p w14:paraId="442CA68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r0, rn;</w:t>
      </w:r>
    </w:p>
    <w:p w14:paraId="7FFCE91F" w14:textId="77777777" w:rsidR="00867D88" w:rsidRPr="004A0357" w:rsidRDefault="00867D88" w:rsidP="00867D88">
      <w:pPr>
        <w:rPr>
          <w:rFonts w:ascii="Menlo" w:hAnsi="Menlo" w:cs="Menlo"/>
          <w:sz w:val="15"/>
          <w:szCs w:val="15"/>
        </w:rPr>
      </w:pPr>
    </w:p>
    <w:p w14:paraId="24883BE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There are 7 layers corresponding to the inner core, </w:t>
      </w:r>
    </w:p>
    <w:p w14:paraId="196FE21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outer core, lower mantle, transition zone, upper mantle,</w:t>
      </w:r>
    </w:p>
    <w:p w14:paraId="7440806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lower crust and upper crust.</w:t>
      </w:r>
    </w:p>
    <w:p w14:paraId="698A4A7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if (layer &lt; 2)</w:t>
      </w:r>
    </w:p>
    <w:p w14:paraId="7958158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433F4C9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inner and outer core</w:t>
      </w:r>
    </w:p>
    <w:p w14:paraId="6E690CD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ak135[layer][0][0] * stretch;</w:t>
      </w:r>
    </w:p>
    <w:p w14:paraId="4F1EC72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ak135[layer][ak135[layer].length-1][0] * stretch;</w:t>
      </w:r>
    </w:p>
    <w:p w14:paraId="6ACC34B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70EED6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 if (layer == 2)</w:t>
      </w:r>
    </w:p>
    <w:p w14:paraId="52B666C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A90C7E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lower mantle</w:t>
      </w:r>
    </w:p>
    <w:p w14:paraId="5F513E2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ak135[layer][0][0] * stretch;</w:t>
      </w:r>
    </w:p>
    <w:p w14:paraId="4AC9830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earthRadius - 660F;</w:t>
      </w:r>
    </w:p>
    <w:p w14:paraId="2FB58EB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331127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 if (layer == 3)</w:t>
      </w:r>
    </w:p>
    <w:p w14:paraId="6C9F49F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5E5223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transition zone</w:t>
      </w:r>
    </w:p>
    <w:p w14:paraId="325E1BC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earthRadius - 660F;</w:t>
      </w:r>
    </w:p>
    <w:p w14:paraId="5F5D6B6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earthRadius - 410F;</w:t>
      </w:r>
    </w:p>
    <w:p w14:paraId="1DEF1A4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78CFDBE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 if (layer == 4)</w:t>
      </w:r>
    </w:p>
    <w:p w14:paraId="5934ED8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5E8983E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upper mantle</w:t>
      </w:r>
    </w:p>
    <w:p w14:paraId="5C95F44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earthRadius - 410F;</w:t>
      </w:r>
    </w:p>
    <w:p w14:paraId="7FCA47C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earthRadius - 35F;</w:t>
      </w:r>
    </w:p>
    <w:p w14:paraId="0E3159C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164E7DD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 if (layer == 5)</w:t>
      </w:r>
    </w:p>
    <w:p w14:paraId="5C3D6FD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BF7D4A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lower crust</w:t>
      </w:r>
    </w:p>
    <w:p w14:paraId="2DA522A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earthRadius - 35F;</w:t>
      </w:r>
    </w:p>
    <w:p w14:paraId="332FCF7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earthRadius - 20F;</w:t>
      </w:r>
    </w:p>
    <w:p w14:paraId="4C36DDC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FE7C59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 if (layer == 6)</w:t>
      </w:r>
    </w:p>
    <w:p w14:paraId="2993C33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24B5DA6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upper crust</w:t>
      </w:r>
    </w:p>
    <w:p w14:paraId="6F88295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r0 = earthRadius - 20F;</w:t>
      </w:r>
    </w:p>
    <w:p w14:paraId="55A7920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rn = earthRadius;</w:t>
      </w:r>
    </w:p>
    <w:p w14:paraId="1898F34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EB9A62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w:t>
      </w:r>
    </w:p>
    <w:p w14:paraId="7327612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throw new Exception(String.format("%d is not a recognized layer index."</w:t>
      </w:r>
    </w:p>
    <w:p w14:paraId="48C7309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"The ak135 model has only 7 layers.", layer));</w:t>
      </w:r>
    </w:p>
    <w:p w14:paraId="1C9F2064" w14:textId="77777777" w:rsidR="00867D88" w:rsidRPr="004A0357" w:rsidRDefault="00867D88" w:rsidP="00867D88">
      <w:pPr>
        <w:rPr>
          <w:rFonts w:ascii="Menlo" w:hAnsi="Menlo" w:cs="Menlo"/>
          <w:sz w:val="15"/>
          <w:szCs w:val="15"/>
        </w:rPr>
      </w:pPr>
    </w:p>
    <w:p w14:paraId="1FAA5D8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copy the ak135 radii for current layer into a new array of floats.</w:t>
      </w:r>
    </w:p>
    <w:p w14:paraId="65D26BD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radii = new float[ak135[layer].length];</w:t>
      </w:r>
    </w:p>
    <w:p w14:paraId="547FFD9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for (int i=0; i&lt;radii.length; ++i)</w:t>
      </w:r>
    </w:p>
    <w:p w14:paraId="4D310FB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radii[i] = ak135[layer][i][0];</w:t>
      </w:r>
    </w:p>
    <w:p w14:paraId="6E354C67" w14:textId="77777777" w:rsidR="00867D88" w:rsidRPr="004A0357" w:rsidRDefault="00867D88" w:rsidP="00867D88">
      <w:pPr>
        <w:rPr>
          <w:rFonts w:ascii="Menlo" w:hAnsi="Menlo" w:cs="Menlo"/>
          <w:sz w:val="15"/>
          <w:szCs w:val="15"/>
        </w:rPr>
      </w:pPr>
    </w:p>
    <w:p w14:paraId="0DC0F29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stretch the radii so that they span radius range r0 to rn</w:t>
      </w:r>
    </w:p>
    <w:p w14:paraId="3E278FB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return stretch(radii, r0, rn);</w:t>
      </w:r>
    </w:p>
    <w:p w14:paraId="0EC0C81B"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14C973E0" w14:textId="77777777" w:rsidR="00867D88" w:rsidRPr="004A0357" w:rsidRDefault="00867D88" w:rsidP="00867D88">
      <w:pPr>
        <w:rPr>
          <w:rFonts w:ascii="Menlo" w:hAnsi="Menlo" w:cs="Menlo"/>
          <w:sz w:val="15"/>
          <w:szCs w:val="15"/>
        </w:rPr>
      </w:pPr>
    </w:p>
    <w:p w14:paraId="0F6F1778" w14:textId="77777777" w:rsidR="00867D88" w:rsidRPr="004A0357" w:rsidRDefault="00867D88" w:rsidP="00867D88">
      <w:pPr>
        <w:rPr>
          <w:rFonts w:ascii="Menlo" w:hAnsi="Menlo" w:cs="Menlo"/>
          <w:sz w:val="15"/>
          <w:szCs w:val="15"/>
        </w:rPr>
      </w:pPr>
      <w:r w:rsidRPr="004A0357">
        <w:rPr>
          <w:rFonts w:ascii="Menlo" w:hAnsi="Menlo" w:cs="Menlo"/>
          <w:sz w:val="15"/>
          <w:szCs w:val="15"/>
        </w:rPr>
        <w:tab/>
        <w:t>private static float[] stretch(float[] radii, float r0, float rn)</w:t>
      </w:r>
    </w:p>
    <w:p w14:paraId="33E407D3"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4E0CEA1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scale = (rn-r0)/(radii[radii.length-1]-radii[0]);</w:t>
      </w:r>
    </w:p>
    <w:p w14:paraId="607D5649" w14:textId="77777777" w:rsidR="00867D88" w:rsidRPr="004A0357" w:rsidRDefault="00867D88" w:rsidP="00867D88">
      <w:pPr>
        <w:rPr>
          <w:rFonts w:ascii="Menlo" w:hAnsi="Menlo" w:cs="Menlo"/>
          <w:sz w:val="15"/>
          <w:szCs w:val="15"/>
        </w:rPr>
      </w:pPr>
    </w:p>
    <w:p w14:paraId="436417D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stretchedRadii = new float[radii.length];</w:t>
      </w:r>
    </w:p>
    <w:p w14:paraId="71F48852" w14:textId="77777777" w:rsidR="00867D88" w:rsidRPr="004A0357" w:rsidRDefault="00867D88" w:rsidP="00867D88">
      <w:pPr>
        <w:rPr>
          <w:rFonts w:ascii="Menlo" w:hAnsi="Menlo" w:cs="Menlo"/>
          <w:sz w:val="15"/>
          <w:szCs w:val="15"/>
        </w:rPr>
      </w:pPr>
    </w:p>
    <w:p w14:paraId="4D1EA87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for (int i=0; i&lt;radii.length; ++i)</w:t>
      </w:r>
    </w:p>
    <w:p w14:paraId="2C321F5F"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r>
      <w:r w:rsidRPr="004A0357">
        <w:rPr>
          <w:rFonts w:ascii="Menlo" w:hAnsi="Menlo" w:cs="Menlo"/>
          <w:sz w:val="15"/>
          <w:szCs w:val="15"/>
        </w:rPr>
        <w:tab/>
      </w:r>
      <w:r w:rsidRPr="004A0357">
        <w:rPr>
          <w:rFonts w:ascii="Menlo" w:hAnsi="Menlo" w:cs="Menlo"/>
          <w:sz w:val="15"/>
          <w:szCs w:val="15"/>
        </w:rPr>
        <w:tab/>
        <w:t>stretchedRadii[i] = r0 + (radii[i]-radii[0])*scale;</w:t>
      </w:r>
    </w:p>
    <w:p w14:paraId="19EA4B31" w14:textId="77777777" w:rsidR="00867D88" w:rsidRPr="004A0357" w:rsidRDefault="00867D88" w:rsidP="00867D88">
      <w:pPr>
        <w:rPr>
          <w:rFonts w:ascii="Menlo" w:hAnsi="Menlo" w:cs="Menlo"/>
          <w:sz w:val="15"/>
          <w:szCs w:val="15"/>
        </w:rPr>
      </w:pPr>
    </w:p>
    <w:p w14:paraId="4C535BC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return stretchedRadii;</w:t>
      </w:r>
    </w:p>
    <w:p w14:paraId="34F5F934"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5B661409" w14:textId="77777777" w:rsidR="00867D88" w:rsidRPr="004A0357" w:rsidRDefault="00867D88" w:rsidP="00867D88">
      <w:pPr>
        <w:rPr>
          <w:rFonts w:ascii="Menlo" w:hAnsi="Menlo" w:cs="Menlo"/>
          <w:sz w:val="15"/>
          <w:szCs w:val="15"/>
        </w:rPr>
      </w:pPr>
    </w:p>
    <w:p w14:paraId="761B766E"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169B6003"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Retrieve a 2D array of floats with nNodes x nAttributes elements.</w:t>
      </w:r>
    </w:p>
    <w:p w14:paraId="61BF04EA"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The number of attributes is 3: [vp, vs, rho].  nNodes</w:t>
      </w:r>
    </w:p>
    <w:p w14:paraId="782C7D31"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varies in the different layers.  For core and mantle layers, </w:t>
      </w:r>
    </w:p>
    <w:p w14:paraId="5DCBA820"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nNodes will equal the number of radii in the corresponding </w:t>
      </w:r>
    </w:p>
    <w:p w14:paraId="68FDC00B"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layers of the AK135 model. For the crustal layers, nNodes </w:t>
      </w:r>
    </w:p>
    <w:p w14:paraId="69BD5FD4"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will be one, reflecting the fact that the attribute values are</w:t>
      </w:r>
    </w:p>
    <w:p w14:paraId="21122F32"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constant in the crustal layers of the ak135 model.</w:t>
      </w:r>
    </w:p>
    <w:p w14:paraId="51A94936"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&lt;p&gt;</w:t>
      </w:r>
    </w:p>
    <w:p w14:paraId="666A715C"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In this example, the data returned are independent of latitude and</w:t>
      </w:r>
    </w:p>
    <w:p w14:paraId="1C8BC0F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longitude since ak135 is a '1D' model, but this will not generally</w:t>
      </w:r>
    </w:p>
    <w:p w14:paraId="3876CF2C"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be true for real 3D models.  </w:t>
      </w:r>
    </w:p>
    <w:p w14:paraId="40F6A61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lat</w:t>
      </w:r>
    </w:p>
    <w:p w14:paraId="514EE220"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lon</w:t>
      </w:r>
    </w:p>
    <w:p w14:paraId="5A45C5AF"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@param layer</w:t>
      </w:r>
    </w:p>
    <w:p w14:paraId="41BD9F2B"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@return</w:t>
      </w:r>
    </w:p>
    <w:p w14:paraId="2290113C"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w:t>
      </w:r>
    </w:p>
    <w:p w14:paraId="0BF1F1C2" w14:textId="77777777" w:rsidR="00867D88" w:rsidRPr="004A0357" w:rsidRDefault="00867D88" w:rsidP="00867D88">
      <w:pPr>
        <w:rPr>
          <w:rFonts w:ascii="Menlo" w:hAnsi="Menlo" w:cs="Menlo"/>
          <w:sz w:val="15"/>
          <w:szCs w:val="15"/>
        </w:rPr>
      </w:pPr>
      <w:r w:rsidRPr="004A0357">
        <w:rPr>
          <w:rFonts w:ascii="Menlo" w:hAnsi="Menlo" w:cs="Menlo"/>
          <w:sz w:val="15"/>
          <w:szCs w:val="15"/>
        </w:rPr>
        <w:tab/>
        <w:t>protected static float[][] getAK135Values(double lat, double lon, int layer)</w:t>
      </w:r>
    </w:p>
    <w:p w14:paraId="5BD4537A"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7B934B6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get a reference to the ak135 model values for the layer of interest.</w:t>
      </w:r>
    </w:p>
    <w:p w14:paraId="5CC0B7A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ak135Layer = ak135[layer];</w:t>
      </w:r>
    </w:p>
    <w:p w14:paraId="6853ABC8" w14:textId="77777777" w:rsidR="00867D88" w:rsidRPr="004A0357" w:rsidRDefault="00867D88" w:rsidP="00867D88">
      <w:pPr>
        <w:rPr>
          <w:rFonts w:ascii="Menlo" w:hAnsi="Menlo" w:cs="Menlo"/>
          <w:sz w:val="15"/>
          <w:szCs w:val="15"/>
        </w:rPr>
      </w:pPr>
    </w:p>
    <w:p w14:paraId="6CF2177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xml:space="preserve">// nNodes is the number of radial positions defined in this layer in the </w:t>
      </w:r>
    </w:p>
    <w:p w14:paraId="1E7BC53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ak135 model.</w:t>
      </w:r>
    </w:p>
    <w:p w14:paraId="0D4AA33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int nNodes = ak135Layer.length;</w:t>
      </w:r>
    </w:p>
    <w:p w14:paraId="0364E1C2" w14:textId="77777777" w:rsidR="00867D88" w:rsidRPr="004A0357" w:rsidRDefault="00867D88" w:rsidP="00867D88">
      <w:pPr>
        <w:rPr>
          <w:rFonts w:ascii="Menlo" w:hAnsi="Menlo" w:cs="Menlo"/>
          <w:sz w:val="15"/>
          <w:szCs w:val="15"/>
        </w:rPr>
      </w:pPr>
    </w:p>
    <w:p w14:paraId="5035825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data is the nNodes x nAttributes array that will be returned.</w:t>
      </w:r>
    </w:p>
    <w:p w14:paraId="2FD69D5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float[][] data = null;</w:t>
      </w:r>
    </w:p>
    <w:p w14:paraId="575F3353" w14:textId="77777777" w:rsidR="00867D88" w:rsidRPr="004A0357" w:rsidRDefault="00867D88" w:rsidP="00867D88">
      <w:pPr>
        <w:rPr>
          <w:rFonts w:ascii="Menlo" w:hAnsi="Menlo" w:cs="Menlo"/>
          <w:sz w:val="15"/>
          <w:szCs w:val="15"/>
        </w:rPr>
      </w:pPr>
    </w:p>
    <w:p w14:paraId="7A40E8B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if (nNodes == 2 &amp;&amp; ak135Layer[0][1] == ak135Layer[1][1])</w:t>
      </w:r>
    </w:p>
    <w:p w14:paraId="272DA8F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1DB749B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this layer consists of only two nodes and the vp values are equal, </w:t>
      </w:r>
    </w:p>
    <w:p w14:paraId="1B93F0B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which is true for the two crustal layers. Make a float[1][3] array </w:t>
      </w:r>
    </w:p>
    <w:p w14:paraId="158639E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containing the values from only the first node.</w:t>
      </w:r>
    </w:p>
    <w:p w14:paraId="596921B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 = new float[1][3];</w:t>
      </w:r>
    </w:p>
    <w:p w14:paraId="313E996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data[0][0] = ak135Layer[0][1];</w:t>
      </w:r>
    </w:p>
    <w:p w14:paraId="498F17C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data[0][1] = ak135Layer[0][2];</w:t>
      </w:r>
    </w:p>
    <w:p w14:paraId="118FD23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data[0][2] = ak135Layer[0][3];</w:t>
      </w:r>
    </w:p>
    <w:p w14:paraId="5581105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535C39C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else</w:t>
      </w:r>
    </w:p>
    <w:p w14:paraId="1420C01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4776DCF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xml:space="preserve">// this layer has more than 2 nodes or maybe it has two </w:t>
      </w:r>
    </w:p>
    <w:p w14:paraId="3607038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nodes but the vp values are not equal.  Make an nNodes</w:t>
      </w:r>
    </w:p>
    <w:p w14:paraId="461F6D8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by 3 array of data values.</w:t>
      </w:r>
    </w:p>
    <w:p w14:paraId="3EB95D7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 = new float[nNodes][3];</w:t>
      </w:r>
    </w:p>
    <w:p w14:paraId="6844338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for (int i=0; i&lt;nNodes; ++i)</w:t>
      </w:r>
    </w:p>
    <w:p w14:paraId="1B7A18A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w:t>
      </w:r>
    </w:p>
    <w:p w14:paraId="3610077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data[i][0] = ak135Layer[i][1];</w:t>
      </w:r>
    </w:p>
    <w:p w14:paraId="1FFA7F4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data[i][1] = ak135Layer[i][2];</w:t>
      </w:r>
    </w:p>
    <w:p w14:paraId="67F1789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data[i][2] = ak135Layer[i][3];</w:t>
      </w:r>
    </w:p>
    <w:p w14:paraId="35AD3D9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w:t>
      </w:r>
    </w:p>
    <w:p w14:paraId="5220647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3FBAA27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return data;</w:t>
      </w:r>
    </w:p>
    <w:p w14:paraId="75F861E9"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54D112F1" w14:textId="77777777" w:rsidR="00867D88" w:rsidRPr="004A0357" w:rsidRDefault="00867D88" w:rsidP="00867D88">
      <w:pPr>
        <w:rPr>
          <w:rFonts w:ascii="Menlo" w:hAnsi="Menlo" w:cs="Menlo"/>
          <w:sz w:val="15"/>
          <w:szCs w:val="15"/>
        </w:rPr>
      </w:pPr>
    </w:p>
    <w:p w14:paraId="73D08595"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21A1A3C3"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A 3D array of floats with nLayers x nNodes x nAttributes+1</w:t>
      </w:r>
    </w:p>
    <w:p w14:paraId="5114226A"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elements.  The attributes are radius in km, </w:t>
      </w:r>
    </w:p>
    <w:p w14:paraId="0C792DA7"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vp in km/sec, vs in km/sec and density in g/cc.</w:t>
      </w:r>
    </w:p>
    <w:p w14:paraId="1FD91DC9"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There are 7 layers corresponding to the inner core, </w:t>
      </w:r>
    </w:p>
    <w:p w14:paraId="675871BF"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outer core, lower mantle, transition zone, upper mantle,</w:t>
      </w:r>
    </w:p>
    <w:p w14:paraId="4710A266"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lower crust and upper crust.  The number of nodes in </w:t>
      </w:r>
    </w:p>
    <w:p w14:paraId="6433001D"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 each layer is variable by layer.</w:t>
      </w:r>
    </w:p>
    <w:p w14:paraId="1398494E" w14:textId="77777777" w:rsidR="00867D88" w:rsidRPr="004A0357" w:rsidRDefault="00867D88" w:rsidP="00867D88">
      <w:pPr>
        <w:rPr>
          <w:rFonts w:ascii="Menlo" w:hAnsi="Menlo" w:cs="Menlo"/>
          <w:sz w:val="15"/>
          <w:szCs w:val="15"/>
        </w:rPr>
      </w:pPr>
      <w:r w:rsidRPr="004A0357">
        <w:rPr>
          <w:rFonts w:ascii="Menlo" w:hAnsi="Menlo" w:cs="Menlo"/>
          <w:sz w:val="15"/>
          <w:szCs w:val="15"/>
        </w:rPr>
        <w:tab/>
        <w:t xml:space="preserve"> */</w:t>
      </w:r>
    </w:p>
    <w:p w14:paraId="5440F6F9" w14:textId="77777777" w:rsidR="00867D88" w:rsidRPr="004A0357" w:rsidRDefault="00867D88" w:rsidP="00867D88">
      <w:pPr>
        <w:rPr>
          <w:rFonts w:ascii="Menlo" w:hAnsi="Menlo" w:cs="Menlo"/>
          <w:sz w:val="15"/>
          <w:szCs w:val="15"/>
        </w:rPr>
      </w:pPr>
      <w:r w:rsidRPr="004A0357">
        <w:rPr>
          <w:rFonts w:ascii="Menlo" w:hAnsi="Menlo" w:cs="Menlo"/>
          <w:sz w:val="15"/>
          <w:szCs w:val="15"/>
        </w:rPr>
        <w:tab/>
        <w:t>static float[][][] ak135 = new float[][][] {{</w:t>
      </w:r>
    </w:p>
    <w:p w14:paraId="5B4F8CC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inner core:</w:t>
      </w:r>
    </w:p>
    <w:p w14:paraId="15D9158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radius      vp          vs       density</w:t>
      </w:r>
    </w:p>
    <w:p w14:paraId="441B7DF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0.000F,  11.2622F,   3.6678F,  13.0122F},</w:t>
      </w:r>
    </w:p>
    <w:p w14:paraId="6DBD113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50.710F,  11.2618F,   3.6675F,  13.0117F},</w:t>
      </w:r>
    </w:p>
    <w:p w14:paraId="094BA2E3"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r>
      <w:r w:rsidRPr="004A0357">
        <w:rPr>
          <w:rFonts w:ascii="Menlo" w:hAnsi="Menlo" w:cs="Menlo"/>
          <w:sz w:val="15"/>
          <w:szCs w:val="15"/>
        </w:rPr>
        <w:tab/>
        <w:t>{ 101.430F,  11.2606F,   3.6667F,  13.0100F},</w:t>
      </w:r>
    </w:p>
    <w:p w14:paraId="35B4A1D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152.140F,  11.2586F,   3.6653F,  13.0074F},</w:t>
      </w:r>
    </w:p>
    <w:p w14:paraId="6DB100C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202.850F,  11.2557F,   3.6633F,  13.0036F},</w:t>
      </w:r>
    </w:p>
    <w:p w14:paraId="3A78C0E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253.560F,  11.2521F,   3.6608F,  12.9988F},</w:t>
      </w:r>
    </w:p>
    <w:p w14:paraId="458DC85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304.280F,  11.2477F,   3.6577F,  12.9929F},</w:t>
      </w:r>
    </w:p>
    <w:p w14:paraId="6B4CA58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354.990F,  11.2424F,   3.6540F,  12.9859F},</w:t>
      </w:r>
    </w:p>
    <w:p w14:paraId="7677DF2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405.700F,  11.2364F,   3.6498F,  12.9779F},</w:t>
      </w:r>
    </w:p>
    <w:p w14:paraId="6FB989C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456.410F,  11.2295F,   3.6450F,  12.9688F},</w:t>
      </w:r>
    </w:p>
    <w:p w14:paraId="3BE8703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507.130F,  11.2219F,   3.6396F,  12.9586F},</w:t>
      </w:r>
    </w:p>
    <w:p w14:paraId="5F24BED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557.840F,  11.2134F,   3.6337F,  12.9474F},</w:t>
      </w:r>
    </w:p>
    <w:p w14:paraId="1FBB5E4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659.260F,  11.1941F,   3.6202F,  12.9217F},</w:t>
      </w:r>
    </w:p>
    <w:p w14:paraId="721BDD5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709.980F,  11.1832F,   3.6126F,  12.9072F},</w:t>
      </w:r>
    </w:p>
    <w:p w14:paraId="320865B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760.690F,  11.1715F,   3.6044F,  12.8917F},</w:t>
      </w:r>
    </w:p>
    <w:p w14:paraId="0733266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811.400F,  11.1590F,   3.5957F,  12.8751F},</w:t>
      </w:r>
    </w:p>
    <w:p w14:paraId="5054053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862.110F,  11.1457F,   3.5864F,  12.8574F},</w:t>
      </w:r>
    </w:p>
    <w:p w14:paraId="425A099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912.830F,  11.1316F,   3.5765F,  12.8387F},</w:t>
      </w:r>
    </w:p>
    <w:p w14:paraId="132EDF8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963.540F,  11.1166F,   3.5661F,  12.8188F},</w:t>
      </w:r>
    </w:p>
    <w:p w14:paraId="08428A6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{1014.250F,  11.0983F,   3.5551F,  12.7980F},</w:t>
      </w:r>
    </w:p>
    <w:p w14:paraId="7BC3452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{1064.960F,  11.0850F,   3.5435F,  12.7760F},</w:t>
      </w:r>
    </w:p>
    <w:p w14:paraId="0D41304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{1115.680F,  11.0718F,   3.5314F,  12.7530F},</w:t>
      </w:r>
    </w:p>
    <w:p w14:paraId="18E4F8E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{1166.390F,  11.0585F,   3.5187F,  12.7289F},</w:t>
      </w:r>
    </w:p>
    <w:p w14:paraId="232E17E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{1217.500F,  11.0427F,   3.5043F,  12.7037F}</w:t>
      </w:r>
    </w:p>
    <w:p w14:paraId="3A57CC2A" w14:textId="77777777" w:rsidR="00867D88" w:rsidRPr="004A0357" w:rsidRDefault="00867D88" w:rsidP="00867D88">
      <w:pPr>
        <w:rPr>
          <w:rFonts w:ascii="Menlo" w:hAnsi="Menlo" w:cs="Menlo"/>
          <w:sz w:val="15"/>
          <w:szCs w:val="15"/>
        </w:rPr>
      </w:pPr>
      <w:r w:rsidRPr="004A0357">
        <w:rPr>
          <w:rFonts w:ascii="Menlo" w:hAnsi="Menlo" w:cs="Menlo"/>
          <w:sz w:val="15"/>
          <w:szCs w:val="15"/>
        </w:rPr>
        <w:tab/>
        <w:t>},</w:t>
      </w:r>
    </w:p>
    <w:p w14:paraId="5540398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1BEBDAD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outer core:</w:t>
      </w:r>
    </w:p>
    <w:p w14:paraId="4236578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 radius      vp          vs       density</w:t>
      </w:r>
    </w:p>
    <w:p w14:paraId="39C9649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{1217.500F,  10.2890F,   0.0000F,  12.1391F},</w:t>
      </w:r>
    </w:p>
    <w:p w14:paraId="7E258AD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{1267.430F,  10.2854F,   0.0000F,  12.1133F},</w:t>
      </w:r>
    </w:p>
    <w:p w14:paraId="014C2F9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{1317.760F,  10.2745F,   0.0000F,  12.0867F},</w:t>
      </w:r>
    </w:p>
    <w:p w14:paraId="62CAE42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{1368.090F,  10.2565F,   0.0000F,  12.0593F},</w:t>
      </w:r>
    </w:p>
    <w:p w14:paraId="1C9FE21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{1418.420F,  10.2329F,   0.0000F,  12.0311F},</w:t>
      </w:r>
    </w:p>
    <w:p w14:paraId="3CB198E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{1468.760F,  10.2049F,   0.0000F,  12.0001F},</w:t>
      </w:r>
    </w:p>
    <w:p w14:paraId="0444664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{1519.090F,  10.1739F,   0.0000F,  11.9722F},</w:t>
      </w:r>
    </w:p>
    <w:p w14:paraId="4F14BC1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{1569.420F,  10.1415F,   0.0000F,  11.9414F},</w:t>
      </w:r>
    </w:p>
    <w:p w14:paraId="698163D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{1670.080F,  10.0768F,   0.0000F,  11.8772F},</w:t>
      </w:r>
    </w:p>
    <w:p w14:paraId="23E0685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{1720.410F,  10.0439F,   0.0000F,  11.8437F},</w:t>
      </w:r>
    </w:p>
    <w:p w14:paraId="730F38F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{1770.740F,  10.0103F,   0.0000F,  11.8092F},</w:t>
      </w:r>
    </w:p>
    <w:p w14:paraId="2A08CBB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{1821.070F,   9.9761F,   0.0000F,  11.7737F},</w:t>
      </w:r>
    </w:p>
    <w:p w14:paraId="2E7B4A9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{1871.400F,   9.9410F,   0.0000F,  11.7373F},</w:t>
      </w:r>
    </w:p>
    <w:p w14:paraId="4AE9AEB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{1921.740F,   9.9051F,   0.0000F,  11.6998F},</w:t>
      </w:r>
    </w:p>
    <w:p w14:paraId="01E17CB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{1972.070F,   9.8682F,   0.0000F,  11.6612F},</w:t>
      </w:r>
    </w:p>
    <w:p w14:paraId="427AACE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{2022.400F,   9.8304F,   0.0000F,  11.6216F},</w:t>
      </w:r>
    </w:p>
    <w:p w14:paraId="7748291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{2072.730F,   9.7914F,   0.0000F,  11.5809F},</w:t>
      </w:r>
    </w:p>
    <w:p w14:paraId="265DE61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{2123.060F,   9.7513F,   0.0000F,  11.5391F},</w:t>
      </w:r>
    </w:p>
    <w:p w14:paraId="7B5024B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{2173.390F,   9.7100F,   0.0000F,  11.4962F},</w:t>
      </w:r>
    </w:p>
    <w:p w14:paraId="4C9D7B1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{2223.720F,   9.6673F,   0.0000F,  11.4521F},</w:t>
      </w:r>
    </w:p>
    <w:p w14:paraId="5086F4F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{2274.050F,   9.6232F,   0.0000F,  11.4069F},</w:t>
      </w:r>
    </w:p>
    <w:p w14:paraId="646FC37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{2324.380F,   9.5777F,   0.0000F,  11.3604F},</w:t>
      </w:r>
    </w:p>
    <w:p w14:paraId="2EAAF7D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{2374.720F,   9.5306F,   0.0000F,  11.3127F},</w:t>
      </w:r>
    </w:p>
    <w:p w14:paraId="6FF1ADE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{2425.050F,   9.4814F,   0.0000F,  11.2639F},</w:t>
      </w:r>
    </w:p>
    <w:p w14:paraId="25A9010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{2475.380F,   9.4297F,   0.0000F,  11.2137F},</w:t>
      </w:r>
    </w:p>
    <w:p w14:paraId="5F997DD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{2525.710F,   9.3760F,   0.0000F,  11.1623F},</w:t>
      </w:r>
    </w:p>
    <w:p w14:paraId="1E7CF36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{2576.040F,   9.3205F,   0.0000F,  11.1095F},</w:t>
      </w:r>
    </w:p>
    <w:p w14:paraId="3A92718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{2626.370F,   9.2634F,   0.0000F,  11.0555F},</w:t>
      </w:r>
    </w:p>
    <w:p w14:paraId="1F1A7AA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{2676.700F,   9.2042F,   0.0000F,  11.0001F},</w:t>
      </w:r>
    </w:p>
    <w:p w14:paraId="55E0F38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{2727.030F,   9.1426F,   0.0000F,  10.9434F},</w:t>
      </w:r>
    </w:p>
    <w:p w14:paraId="31EB29C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{2777.360F,   9.0792F,   0.0000F,  10.8852F},</w:t>
      </w:r>
    </w:p>
    <w:p w14:paraId="25ADB54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{2827.700F,   9.0138F,   0.0000F,  10.8257F},</w:t>
      </w:r>
    </w:p>
    <w:p w14:paraId="1410D27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{2878.030F,   8.9461F,   0.0000F,  10.7647F},</w:t>
      </w:r>
    </w:p>
    <w:p w14:paraId="6466FF5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{2928.360F,   8.8761F,   0.0000F,  10.7023F},</w:t>
      </w:r>
    </w:p>
    <w:p w14:paraId="5E5F6E5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{2978.690F,   8.8036F,   0.0000F,  10.6385F},</w:t>
      </w:r>
    </w:p>
    <w:p w14:paraId="0E1924D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{3029.020F,   8.7283F,   0.0000F,  10.5731F},</w:t>
      </w:r>
    </w:p>
    <w:p w14:paraId="75A679F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{3079.350F,   8.6496F,   0.0000F,  10.5062F},</w:t>
      </w:r>
    </w:p>
    <w:p w14:paraId="0EA28F6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{3129.680F,   8.5692F,   0.0000F,  10.4378F},</w:t>
      </w:r>
    </w:p>
    <w:p w14:paraId="0D63B6E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{3180.010F,   8.4861F,   0.0000F,  10.3679F},</w:t>
      </w:r>
    </w:p>
    <w:p w14:paraId="456BE7D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{3230.340F,   8.4001F,   0.0000F,  10.2964F},</w:t>
      </w:r>
    </w:p>
    <w:p w14:paraId="57AA515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{3280.680F,   8.3122F,   0.0000F,  10.2233F},</w:t>
      </w:r>
    </w:p>
    <w:p w14:paraId="3BFE4FF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{3331.010F,   8.2213F,   0.0000F,  10.1485F},</w:t>
      </w:r>
    </w:p>
    <w:p w14:paraId="264E91C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{3381.340F,   8.1283F,   0.0000F,  10.0722F},</w:t>
      </w:r>
    </w:p>
    <w:p w14:paraId="2F3B00A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{3431.670F,   8.0382F,   0.0000F,   9.9942F},</w:t>
      </w:r>
    </w:p>
    <w:p w14:paraId="059477C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{3479.500F,   8.0000F,   0.0000F,   9.9145F}</w:t>
      </w:r>
    </w:p>
    <w:p w14:paraId="2BC321B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77F089C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1E332A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lower mantle:</w:t>
      </w:r>
    </w:p>
    <w:p w14:paraId="641BC91F"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r>
      <w:r w:rsidRPr="004A0357">
        <w:rPr>
          <w:rFonts w:ascii="Menlo" w:hAnsi="Menlo" w:cs="Menlo"/>
          <w:sz w:val="15"/>
          <w:szCs w:val="15"/>
        </w:rPr>
        <w:tab/>
      </w:r>
      <w:r w:rsidRPr="004A0357">
        <w:rPr>
          <w:rFonts w:ascii="Menlo" w:hAnsi="Menlo" w:cs="Menlo"/>
          <w:sz w:val="15"/>
          <w:szCs w:val="15"/>
        </w:rPr>
        <w:tab/>
        <w:t>// radius      vp          vs       density</w:t>
      </w:r>
    </w:p>
    <w:p w14:paraId="18FFA5E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{3479.500F,  13.6602F,   7.2811F,   5.5515F},</w:t>
      </w:r>
    </w:p>
    <w:p w14:paraId="228C10C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{3531.670F,  13.6566F,   7.2704F,   5.5284F},</w:t>
      </w:r>
    </w:p>
    <w:p w14:paraId="726D03F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{3581.330F,  13.6530F,   7.2597F,   5.5051F},</w:t>
      </w:r>
    </w:p>
    <w:p w14:paraId="5B3E6B8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{3631.000F,  13.6494F,   7.2490F,   5.4817F},</w:t>
      </w:r>
    </w:p>
    <w:p w14:paraId="04B1096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{3681.000F,  13.5900F,   7.2258F,   5.4582F},</w:t>
      </w:r>
    </w:p>
    <w:p w14:paraId="16C317C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{3731.000F,  13.5312F,   7.2031F,   5.4345F},</w:t>
      </w:r>
    </w:p>
    <w:p w14:paraId="5572FE5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{3779.500F,  13.4741F,   7.1807F,   5.4108F},</w:t>
      </w:r>
    </w:p>
    <w:p w14:paraId="3793FE1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{3829.000F,  13.4156F,   7.1586F,   5.3869F},</w:t>
      </w:r>
    </w:p>
    <w:p w14:paraId="438676F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{3878.500F,  13.3585F,   7.1369F,   5.3628F},</w:t>
      </w:r>
    </w:p>
    <w:p w14:paraId="188EC2B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{3928.000F,  13.3018F,   7.1144F,   5.3386F},</w:t>
      </w:r>
    </w:p>
    <w:p w14:paraId="37CFB56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{3977.500F,  13.2465F,   7.0931F,   5.3142F},</w:t>
      </w:r>
    </w:p>
    <w:p w14:paraId="366FE81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{4027.000F,  13.1894F,   7.0720F,   5.2898F},</w:t>
      </w:r>
    </w:p>
    <w:p w14:paraId="7E28B8B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{4076.500F,  13.1336F,   7.0500F,   5.2651F},</w:t>
      </w:r>
    </w:p>
    <w:p w14:paraId="7B431AF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{4126.000F,  13.0783F,   7.0281F,   5.2403F},</w:t>
      </w:r>
    </w:p>
    <w:p w14:paraId="586DA76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{4175.500F,  13.0222F,   7.0063F,   5.2154F},</w:t>
      </w:r>
    </w:p>
    <w:p w14:paraId="01BD07F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{4225.000F,  12.9668F,   6.9855F,   5.1904F},</w:t>
      </w:r>
    </w:p>
    <w:p w14:paraId="4BE87DB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{4274.500F,  12.9096F,   6.9627F,   5.1652F},</w:t>
      </w:r>
    </w:p>
    <w:p w14:paraId="312C3C5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{4324.000F,  12.8526F,   6.9418F,   5.1398F},</w:t>
      </w:r>
    </w:p>
    <w:p w14:paraId="0913921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{4373.500F,  12.7956F,   6.9194F,   5.1143F},</w:t>
      </w:r>
    </w:p>
    <w:p w14:paraId="4ED7ACC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{4423.000F,  12.7382F,   6.8972F,   5.0887F},</w:t>
      </w:r>
    </w:p>
    <w:p w14:paraId="430C523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{4472.500F,  12.6804F,   6.8742F,   5.0629F},</w:t>
      </w:r>
    </w:p>
    <w:p w14:paraId="4ABBE95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{4522.000F,  12.6221F,   6.8515F,   5.0370F},</w:t>
      </w:r>
    </w:p>
    <w:p w14:paraId="25F3A02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{4571.500F,  12.5631F,   6.8286F,   5.0109F},</w:t>
      </w:r>
    </w:p>
    <w:p w14:paraId="0E52A63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{4621.000F,  12.5031F,   6.8052F,   4.9847F},</w:t>
      </w:r>
    </w:p>
    <w:p w14:paraId="13BF8DD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{4670.500F,  12.4426F,   6.7815F,   4.9584F},</w:t>
      </w:r>
    </w:p>
    <w:p w14:paraId="36B0F5E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{4720.000F,  12.3819F,   6.7573F,   4.9319F},</w:t>
      </w:r>
    </w:p>
    <w:p w14:paraId="3DD66A5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{4769.500F,  12.3185F,   6.7326F,   4.9052F},</w:t>
      </w:r>
    </w:p>
    <w:p w14:paraId="65BB94F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{4819.000F,  12.2550F,   6.7073F,   4.8785F},</w:t>
      </w:r>
    </w:p>
    <w:p w14:paraId="684F2C2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{4868.500F,  12.1912F,   6.6815F,   4.8515F},</w:t>
      </w:r>
    </w:p>
    <w:p w14:paraId="405F007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{4918.000F,  12.1245F,   6.6555F,   4.8245F},</w:t>
      </w:r>
    </w:p>
    <w:p w14:paraId="17A16C3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{4967.500F,  12.0577F,   6.6285F,   4.7973F},</w:t>
      </w:r>
    </w:p>
    <w:p w14:paraId="26C20A9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{5017.000F,  11.9895F,   6.6008F,   4.7699F},</w:t>
      </w:r>
    </w:p>
    <w:p w14:paraId="7D1C558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{5066.500F,  11.9200F,   6.5727F,   4.7424F},</w:t>
      </w:r>
    </w:p>
    <w:p w14:paraId="430A421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{5116.000F,  11.8491F,   6.5439F,   4.7148F},</w:t>
      </w:r>
    </w:p>
    <w:p w14:paraId="7B960D3F"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{5165.500F,  11.7766F,   6.5138F,   4.6870F},</w:t>
      </w:r>
    </w:p>
    <w:p w14:paraId="4687202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{5215.000F,  11.7026F,   6.4828F,   4.6591F},</w:t>
      </w:r>
    </w:p>
    <w:p w14:paraId="48E83761"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{5264.500F,  11.6269F,   6.4510F,   4.6310F},</w:t>
      </w:r>
    </w:p>
    <w:p w14:paraId="0FA1503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{5314.000F,  11.5495F,   6.4187F,   4.6028F},</w:t>
      </w:r>
    </w:p>
    <w:p w14:paraId="3A8F2ED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{5363.500F,  11.4705F,   6.3854F,   4.5744F},</w:t>
      </w:r>
    </w:p>
    <w:p w14:paraId="2205A8C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{5413.000F,  11.3896F,   6.3512F,   4.5459F},</w:t>
      </w:r>
    </w:p>
    <w:p w14:paraId="4E29BC7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{5462.500F,  11.3068F,   6.3160F,   4.5173F},</w:t>
      </w:r>
    </w:p>
    <w:p w14:paraId="323085C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{5512.000F,  11.2221F,   6.2798F,   4.4885F},</w:t>
      </w:r>
    </w:p>
    <w:p w14:paraId="0A8863D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{5561.500F,  11.1353F,   6.2426F,   4.4596F},</w:t>
      </w:r>
    </w:p>
    <w:p w14:paraId="2D6A9BA0"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{5611.000F,  11.0558F,   6.2095F,   4.4305F},</w:t>
      </w:r>
    </w:p>
    <w:p w14:paraId="6DE11A4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{5661.000F,  10.9229F,   6.0897F,   4.4010F},</w:t>
      </w:r>
    </w:p>
    <w:p w14:paraId="6FB9BE6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{5711.000F,  10.7900F,   5.9600F,   4.3714F}</w:t>
      </w:r>
    </w:p>
    <w:p w14:paraId="43CA60A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45EA4AB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4841583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transition zone:</w:t>
      </w:r>
    </w:p>
    <w:p w14:paraId="0DE170D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radius      vp          vs       density</w:t>
      </w:r>
    </w:p>
    <w:p w14:paraId="1CB20F6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{5711.000F,  10.2000F,   5.6100F,   4.0646F},</w:t>
      </w:r>
    </w:p>
    <w:p w14:paraId="760546C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{5761.000F,  10.0320F,   5.5040F,   4.0028F},</w:t>
      </w:r>
    </w:p>
    <w:p w14:paraId="4378CC6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{5811.000F,   9.8640F,   5.3980F,   3.9410F},</w:t>
      </w:r>
    </w:p>
    <w:p w14:paraId="0C47824A"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{5861.000F,   9.6960F,   5.2920F,   3.8793F},</w:t>
      </w:r>
    </w:p>
    <w:p w14:paraId="2E5DFAB2"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{5911.000F,   9.5280F,   5.1860F,   3.8175F},</w:t>
      </w:r>
    </w:p>
    <w:p w14:paraId="66673FC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{5961.000F,   9.3600F,   5.0800F,   3.7557F}</w:t>
      </w:r>
    </w:p>
    <w:p w14:paraId="2206893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6FCAC73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514A5B3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upper mantle:</w:t>
      </w:r>
    </w:p>
    <w:p w14:paraId="2C99D76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radius      vp          vs       density</w:t>
      </w:r>
    </w:p>
    <w:p w14:paraId="24E9210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{5961.000F,   9.0300F,   4.8700F,   3.5470F},</w:t>
      </w:r>
    </w:p>
    <w:p w14:paraId="1EA59DA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{6011.000F,   8.8475F,   4.7830F,   3.5167F},</w:t>
      </w:r>
    </w:p>
    <w:p w14:paraId="529DF6C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{6061.000F,   8.6650F,   4.6960F,   3.4864F},</w:t>
      </w:r>
    </w:p>
    <w:p w14:paraId="1110BB03"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{6111.000F,   8.4825F,   4.6090F,   3.4561F},</w:t>
      </w:r>
    </w:p>
    <w:p w14:paraId="49E31497"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{6161.000F,   8.3000F,   4.5230F,   3.4258F},</w:t>
      </w:r>
    </w:p>
    <w:p w14:paraId="2799CF0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w:t>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{6161.000F,   8.3000F,   4.5180F,   3.4258F}, // ignore small S discontinuity at 210 km depth</w:t>
      </w:r>
    </w:p>
    <w:p w14:paraId="52A82824"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{6206.000F,   8.1750F,   4.5090F,   3.3985F},</w:t>
      </w:r>
    </w:p>
    <w:p w14:paraId="1818DCC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{6251.000F,   8.0500F,   4.5000F,   3.3713F},</w:t>
      </w:r>
    </w:p>
    <w:p w14:paraId="0CDB514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{6293.500F,   8.0450F,   4.4900F,   3.3455F},</w:t>
      </w:r>
    </w:p>
    <w:p w14:paraId="54CA027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{6336.000F,   8.0400F,   4.4800F,   3.3198F}</w:t>
      </w:r>
    </w:p>
    <w:p w14:paraId="64CD316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2EECE94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51BF013E" w14:textId="77777777" w:rsidR="00867D88" w:rsidRPr="004A0357" w:rsidRDefault="00867D88" w:rsidP="00867D88">
      <w:pPr>
        <w:rPr>
          <w:rFonts w:ascii="Menlo" w:hAnsi="Menlo" w:cs="Menlo"/>
          <w:sz w:val="15"/>
          <w:szCs w:val="15"/>
        </w:rPr>
      </w:pPr>
      <w:r w:rsidRPr="004A0357">
        <w:rPr>
          <w:rFonts w:ascii="Menlo" w:hAnsi="Menlo" w:cs="Menlo"/>
          <w:sz w:val="15"/>
          <w:szCs w:val="15"/>
        </w:rPr>
        <w:lastRenderedPageBreak/>
        <w:tab/>
      </w:r>
      <w:r w:rsidRPr="004A0357">
        <w:rPr>
          <w:rFonts w:ascii="Menlo" w:hAnsi="Menlo" w:cs="Menlo"/>
          <w:sz w:val="15"/>
          <w:szCs w:val="15"/>
        </w:rPr>
        <w:tab/>
      </w:r>
      <w:r w:rsidRPr="004A0357">
        <w:rPr>
          <w:rFonts w:ascii="Menlo" w:hAnsi="Menlo" w:cs="Menlo"/>
          <w:sz w:val="15"/>
          <w:szCs w:val="15"/>
        </w:rPr>
        <w:tab/>
        <w:t>// lower crust:</w:t>
      </w:r>
    </w:p>
    <w:p w14:paraId="279F924C"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radius      vp          vs       density</w:t>
      </w:r>
    </w:p>
    <w:p w14:paraId="2FBC413B"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{6336.000F,   6.5000F,   3.8500F,   2.9200F},</w:t>
      </w:r>
    </w:p>
    <w:p w14:paraId="641F432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{6351.000F,   6.5000F,   3.8500F,   2.9200F}</w:t>
      </w:r>
    </w:p>
    <w:p w14:paraId="1E61383E"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12B77805"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t>{</w:t>
      </w:r>
    </w:p>
    <w:p w14:paraId="238414F6"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upper crust:</w:t>
      </w:r>
    </w:p>
    <w:p w14:paraId="1D24DD3D"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 radius      vp          vs       density</w:t>
      </w:r>
    </w:p>
    <w:p w14:paraId="2A4825A8"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{6351.000F,   5.8000F,   3.4600F,   2.7200F},</w:t>
      </w:r>
    </w:p>
    <w:p w14:paraId="2CD97639" w14:textId="77777777" w:rsidR="00867D88" w:rsidRPr="004A0357" w:rsidRDefault="00867D88" w:rsidP="00867D88">
      <w:pPr>
        <w:rPr>
          <w:rFonts w:ascii="Menlo" w:hAnsi="Menlo" w:cs="Menlo"/>
          <w:sz w:val="15"/>
          <w:szCs w:val="15"/>
        </w:rPr>
      </w:pPr>
      <w:r w:rsidRPr="004A0357">
        <w:rPr>
          <w:rFonts w:ascii="Menlo" w:hAnsi="Menlo" w:cs="Menlo"/>
          <w:sz w:val="15"/>
          <w:szCs w:val="15"/>
        </w:rPr>
        <w:tab/>
      </w:r>
      <w:r w:rsidRPr="004A0357">
        <w:rPr>
          <w:rFonts w:ascii="Menlo" w:hAnsi="Menlo" w:cs="Menlo"/>
          <w:sz w:val="15"/>
          <w:szCs w:val="15"/>
        </w:rPr>
        <w:tab/>
      </w:r>
      <w:r w:rsidRPr="004A0357">
        <w:rPr>
          <w:rFonts w:ascii="Menlo" w:hAnsi="Menlo" w:cs="Menlo"/>
          <w:sz w:val="15"/>
          <w:szCs w:val="15"/>
        </w:rPr>
        <w:tab/>
        <w:t>{6371.000F,   5.8000F,   3.4600F,   2.7200F}}};</w:t>
      </w:r>
    </w:p>
    <w:p w14:paraId="00B8B471" w14:textId="2D993A88" w:rsidR="00857A97" w:rsidRPr="004A0357" w:rsidRDefault="00867D88" w:rsidP="00114D4F">
      <w:pPr>
        <w:rPr>
          <w:rFonts w:ascii="Menlo" w:hAnsi="Menlo" w:cs="Menlo"/>
          <w:sz w:val="15"/>
          <w:szCs w:val="15"/>
        </w:rPr>
      </w:pPr>
      <w:r w:rsidRPr="004A0357">
        <w:rPr>
          <w:rFonts w:ascii="Menlo" w:hAnsi="Menlo" w:cs="Menlo"/>
          <w:sz w:val="15"/>
          <w:szCs w:val="15"/>
        </w:rPr>
        <w:t>}</w:t>
      </w:r>
    </w:p>
    <w:p w14:paraId="193E04EB" w14:textId="5B79865D" w:rsidR="00006DA1" w:rsidRPr="004234D4" w:rsidRDefault="00006DA1" w:rsidP="00114D4F">
      <w:pPr>
        <w:pStyle w:val="AppendixHeading1"/>
      </w:pPr>
      <w:r w:rsidRPr="004234D4">
        <w:lastRenderedPageBreak/>
        <w:t>Manipulation of Geographic Locations on an Ellipsoidal Earth</w:t>
      </w:r>
      <w:bookmarkEnd w:id="96"/>
      <w:bookmarkEnd w:id="97"/>
      <w:bookmarkEnd w:id="98"/>
    </w:p>
    <w:p w14:paraId="7B4F6D61" w14:textId="6E91A214" w:rsidR="00006DA1" w:rsidRPr="00516174" w:rsidRDefault="00006DA1" w:rsidP="00006DA1">
      <w:r w:rsidRPr="00516174">
        <w:t xml:space="preserve">To manipulate points on or near the surface of the Earth, it is convenient to work in a Cartesian coordinate system where points are defined by a unit vector, </w:t>
      </w:r>
      <w:r w:rsidRPr="004A0357">
        <w:rPr>
          <w:b/>
          <w:bCs/>
        </w:rPr>
        <w:t>v</w:t>
      </w:r>
      <w:r w:rsidRPr="00516174">
        <w:t xml:space="preserve">, with its origin at the center of the Earth, and a radial distance from the center of the Earth, </w:t>
      </w:r>
      <w:r w:rsidRPr="00516174">
        <w:rPr>
          <w:i/>
        </w:rPr>
        <w:t>r</w:t>
      </w:r>
      <w:r w:rsidRPr="00516174">
        <w:t>, measured in km.</w:t>
      </w:r>
      <w:r>
        <w:t xml:space="preserve"> </w:t>
      </w:r>
      <w:r w:rsidRPr="00516174">
        <w:t xml:space="preserve">We choose our coordinate system such that </w:t>
      </w:r>
      <w:r w:rsidRPr="00516174">
        <w:rPr>
          <w:i/>
        </w:rPr>
        <w:t>v</w:t>
      </w:r>
      <w:r w:rsidRPr="00516174">
        <w:rPr>
          <w:i/>
          <w:vertAlign w:val="subscript"/>
        </w:rPr>
        <w:t>0</w:t>
      </w:r>
      <w:r w:rsidRPr="00516174">
        <w:t xml:space="preserve"> points from the center of the Earth towards the point on the surface with latitude and longitude 0°, 0°; </w:t>
      </w:r>
      <w:r w:rsidRPr="00516174">
        <w:rPr>
          <w:i/>
        </w:rPr>
        <w:t>v</w:t>
      </w:r>
      <w:r w:rsidRPr="00516174">
        <w:rPr>
          <w:i/>
          <w:vertAlign w:val="subscript"/>
        </w:rPr>
        <w:t>1</w:t>
      </w:r>
      <w:r w:rsidRPr="00516174">
        <w:t xml:space="preserve"> points toward latitude, longitude 0°, 90° and </w:t>
      </w:r>
      <w:r w:rsidRPr="00516174">
        <w:rPr>
          <w:i/>
        </w:rPr>
        <w:t>v</w:t>
      </w:r>
      <w:r w:rsidRPr="00516174">
        <w:rPr>
          <w:i/>
          <w:vertAlign w:val="subscript"/>
        </w:rPr>
        <w:t>2</w:t>
      </w:r>
      <w:r w:rsidRPr="00516174">
        <w:t xml:space="preserve"> points toward the north pole </w:t>
      </w:r>
      <w:r w:rsidR="001F1F9A">
        <w:t>(</w:t>
      </w:r>
      <w:r w:rsidR="001F1F9A">
        <w:fldChar w:fldCharType="begin"/>
      </w:r>
      <w:r w:rsidR="001F1F9A">
        <w:instrText xml:space="preserve"> REF _Ref136940761 \h </w:instrText>
      </w:r>
      <w:r w:rsidR="001F1F9A">
        <w:fldChar w:fldCharType="separate"/>
      </w:r>
      <w:r w:rsidR="001F1F9A" w:rsidRPr="006D135F">
        <w:rPr>
          <w:bCs/>
        </w:rPr>
        <w:t xml:space="preserve">Figure </w:t>
      </w:r>
      <w:r w:rsidR="001F1F9A">
        <w:rPr>
          <w:bCs/>
          <w:noProof/>
        </w:rPr>
        <w:t>6</w:t>
      </w:r>
      <w:r w:rsidR="001F1F9A">
        <w:rPr>
          <w:bCs/>
        </w:rPr>
        <w:noBreakHyphen/>
      </w:r>
      <w:r w:rsidR="001F1F9A">
        <w:rPr>
          <w:bCs/>
          <w:noProof/>
        </w:rPr>
        <w:t>2</w:t>
      </w:r>
      <w:r w:rsidR="001F1F9A">
        <w:fldChar w:fldCharType="end"/>
      </w:r>
      <w:r w:rsidR="001F1F9A">
        <w:t>).</w:t>
      </w:r>
    </w:p>
    <w:p w14:paraId="3124236A" w14:textId="77777777" w:rsidR="00006DA1" w:rsidRPr="00516174" w:rsidRDefault="00006DA1" w:rsidP="00006DA1">
      <w:pPr>
        <w:pStyle w:val="SANDFigurePlacement"/>
      </w:pPr>
      <w:r w:rsidRPr="00516174">
        <w:rPr>
          <w:noProof/>
        </w:rPr>
        <w:drawing>
          <wp:inline distT="0" distB="0" distL="0" distR="0" wp14:anchorId="489310D3" wp14:editId="4CF959E0">
            <wp:extent cx="1546225" cy="1378585"/>
            <wp:effectExtent l="0" t="0" r="0" b="0"/>
            <wp:docPr id="1041324121" name="Picture 104132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46225" cy="1378585"/>
                    </a:xfrm>
                    <a:prstGeom prst="rect">
                      <a:avLst/>
                    </a:prstGeom>
                    <a:noFill/>
                    <a:ln>
                      <a:noFill/>
                    </a:ln>
                  </pic:spPr>
                </pic:pic>
              </a:graphicData>
            </a:graphic>
          </wp:inline>
        </w:drawing>
      </w:r>
    </w:p>
    <w:p w14:paraId="526F790A" w14:textId="2BF0CD15" w:rsidR="00006DA1" w:rsidRPr="006D135F" w:rsidRDefault="00006DA1" w:rsidP="00006DA1">
      <w:pPr>
        <w:pStyle w:val="SANDCaptionFigure"/>
        <w:rPr>
          <w:bCs/>
        </w:rPr>
      </w:pPr>
      <w:bookmarkStart w:id="99" w:name="_Ref136940761"/>
      <w:bookmarkStart w:id="100" w:name="_Toc135830218"/>
      <w:r w:rsidRPr="006D135F">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6</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2</w:t>
      </w:r>
      <w:r w:rsidR="00901E54">
        <w:rPr>
          <w:bCs/>
        </w:rPr>
        <w:fldChar w:fldCharType="end"/>
      </w:r>
      <w:bookmarkEnd w:id="99"/>
      <w:r w:rsidRPr="006D135F">
        <w:rPr>
          <w:bCs/>
        </w:rPr>
        <w:t xml:space="preserve">. Earth centered coordinate system. </w:t>
      </w:r>
      <w:r w:rsidRPr="006D135F">
        <w:rPr>
          <w:bCs/>
          <w:i/>
        </w:rPr>
        <w:t>v</w:t>
      </w:r>
      <w:r w:rsidRPr="006D135F">
        <w:rPr>
          <w:bCs/>
          <w:i/>
          <w:vertAlign w:val="subscript"/>
        </w:rPr>
        <w:t>0</w:t>
      </w:r>
      <w:r w:rsidRPr="006D135F">
        <w:rPr>
          <w:bCs/>
        </w:rPr>
        <w:t xml:space="preserve"> points from the center of the Earth towards the point on the surface with latitude and longitude 0°, 0°; </w:t>
      </w:r>
      <w:r w:rsidRPr="006D135F">
        <w:rPr>
          <w:bCs/>
          <w:i/>
        </w:rPr>
        <w:t>v</w:t>
      </w:r>
      <w:r w:rsidRPr="006D135F">
        <w:rPr>
          <w:bCs/>
          <w:i/>
          <w:vertAlign w:val="subscript"/>
        </w:rPr>
        <w:t>1</w:t>
      </w:r>
      <w:r w:rsidRPr="006D135F">
        <w:rPr>
          <w:bCs/>
        </w:rPr>
        <w:t xml:space="preserve"> points toward latitude, longitude 0°, 90° and </w:t>
      </w:r>
      <w:r w:rsidRPr="006D135F">
        <w:rPr>
          <w:bCs/>
          <w:i/>
        </w:rPr>
        <w:t>v</w:t>
      </w:r>
      <w:r w:rsidRPr="006D135F">
        <w:rPr>
          <w:bCs/>
          <w:i/>
          <w:vertAlign w:val="subscript"/>
        </w:rPr>
        <w:t>2</w:t>
      </w:r>
      <w:r w:rsidRPr="006D135F">
        <w:rPr>
          <w:bCs/>
        </w:rPr>
        <w:t xml:space="preserve"> points toward the north pole.</w:t>
      </w:r>
      <w:bookmarkEnd w:id="100"/>
    </w:p>
    <w:p w14:paraId="1983652E" w14:textId="77777777" w:rsidR="00006DA1" w:rsidRPr="00516174" w:rsidRDefault="00006DA1" w:rsidP="00006DA1"/>
    <w:p w14:paraId="60CD4271" w14:textId="77777777" w:rsidR="00006DA1" w:rsidRDefault="00006DA1" w:rsidP="00006DA1">
      <w:r w:rsidRPr="00516174">
        <w:t>The parameters that define the GRS80 ellipsoid are:</w:t>
      </w:r>
    </w:p>
    <w:p w14:paraId="3D7AD3C0" w14:textId="77777777" w:rsidR="00006DA1" w:rsidRPr="00516174" w:rsidRDefault="00006DA1" w:rsidP="00006DA1"/>
    <w:p w14:paraId="2C1A3967" w14:textId="77777777" w:rsidR="00006DA1" w:rsidRPr="00DB1759" w:rsidRDefault="00006DA1" w:rsidP="00006DA1">
      <w:pPr>
        <w:rPr>
          <w:rFonts w:ascii="Times New Roman" w:hAnsi="Times New Roman"/>
        </w:rPr>
      </w:pPr>
      <m:oMathPara>
        <m:oMathParaPr>
          <m:jc m:val="left"/>
        </m:oMathParaPr>
        <m:oMath>
          <m:r>
            <w:rPr>
              <w:rFonts w:ascii="Cambria Math" w:hAnsi="Cambria Math"/>
            </w:rPr>
            <m:t xml:space="preserve">a=6378.137 </m:t>
          </m:r>
          <m:r>
            <m:rPr>
              <m:sty m:val="p"/>
            </m:rPr>
            <w:rPr>
              <w:rFonts w:ascii="Cambria Math" w:hAnsi="Cambria Math"/>
            </w:rPr>
            <m:t>km</m:t>
          </m:r>
        </m:oMath>
      </m:oMathPara>
    </w:p>
    <w:p w14:paraId="0518F74B" w14:textId="77777777" w:rsidR="00006DA1" w:rsidRPr="00AF1C78" w:rsidRDefault="00006DA1" w:rsidP="00006DA1">
      <m:oMathPara>
        <m:oMathParaPr>
          <m:jc m:val="left"/>
        </m:oMathParaPr>
        <m:oMath>
          <m:r>
            <w:rPr>
              <w:rFonts w:ascii="Cambria Math" w:hAnsi="Cambria Math"/>
            </w:rPr>
            <m:t xml:space="preserve">b=6356.7523141 </m:t>
          </m:r>
          <m:r>
            <m:rPr>
              <m:sty m:val="p"/>
            </m:rPr>
            <w:rPr>
              <w:rFonts w:ascii="Cambria Math" w:hAnsi="Cambria Math"/>
            </w:rPr>
            <m:t>km</m:t>
          </m:r>
        </m:oMath>
      </m:oMathPara>
    </w:p>
    <w:p w14:paraId="29D3A7AD" w14:textId="77777777" w:rsidR="00006DA1" w:rsidRPr="00DB1759" w:rsidRDefault="00006DA1" w:rsidP="00006DA1">
      <w:pPr>
        <w:rPr>
          <w:rFonts w:ascii="Times New Roman" w:hAnsi="Times New Roman"/>
        </w:rPr>
      </w:pPr>
      <m:oMathPara>
        <m:oMathParaPr>
          <m:jc m:val="left"/>
        </m:oMathParaPr>
        <m:oMath>
          <m:r>
            <w:rPr>
              <w:rFonts w:ascii="Cambria Math" w:hAnsi="Cambria Math"/>
            </w:rPr>
            <m:t xml:space="preserve">f= </m:t>
          </m:r>
          <m:f>
            <m:fPr>
              <m:ctrlPr>
                <w:rPr>
                  <w:rFonts w:ascii="Cambria Math" w:hAnsi="Cambria Math"/>
                  <w:i/>
                </w:rPr>
              </m:ctrlPr>
            </m:fPr>
            <m:num>
              <m:r>
                <w:rPr>
                  <w:rFonts w:ascii="Cambria Math" w:hAnsi="Cambria Math"/>
                </w:rPr>
                <m:t>a-b</m:t>
              </m:r>
            </m:num>
            <m:den>
              <m:r>
                <w:rPr>
                  <w:rFonts w:ascii="Cambria Math" w:hAnsi="Cambria Math"/>
                </w:rPr>
                <m:t>a</m:t>
              </m:r>
            </m:den>
          </m:f>
          <m:r>
            <w:rPr>
              <w:rFonts w:ascii="Cambria Math" w:hAnsi="Cambria Math"/>
            </w:rPr>
            <m:t>=1/298.257222101</m:t>
          </m:r>
        </m:oMath>
      </m:oMathPara>
    </w:p>
    <w:p w14:paraId="37D470DD" w14:textId="77777777" w:rsidR="00006DA1" w:rsidRPr="00AF1C78" w:rsidRDefault="00000000" w:rsidP="00006DA1">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num>
            <m:den>
              <m:sSup>
                <m:sSupPr>
                  <m:ctrlPr>
                    <w:rPr>
                      <w:rFonts w:ascii="Cambria Math" w:hAnsi="Cambria Math"/>
                      <w:i/>
                    </w:rPr>
                  </m:ctrlPr>
                </m:sSupPr>
                <m:e>
                  <m:r>
                    <w:rPr>
                      <w:rFonts w:ascii="Cambria Math" w:hAnsi="Cambria Math"/>
                    </w:rPr>
                    <m:t>a</m:t>
                  </m:r>
                </m:e>
                <m:sup>
                  <m:r>
                    <w:rPr>
                      <w:rFonts w:ascii="Cambria Math" w:hAnsi="Cambria Math"/>
                    </w:rPr>
                    <m:t>2</m:t>
                  </m:r>
                </m:sup>
              </m:sSup>
            </m:den>
          </m:f>
          <m:r>
            <w:rPr>
              <w:rFonts w:ascii="Cambria Math" w:hAnsi="Cambria Math"/>
            </w:rPr>
            <m:t>=2f-</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=0.006694380022900787</m:t>
          </m:r>
        </m:oMath>
      </m:oMathPara>
    </w:p>
    <w:p w14:paraId="6BFAA008" w14:textId="77777777" w:rsidR="00006DA1" w:rsidRDefault="00006DA1" w:rsidP="00006DA1"/>
    <w:p w14:paraId="08DA3345" w14:textId="77777777" w:rsidR="00006DA1" w:rsidRDefault="00006DA1" w:rsidP="00006DA1">
      <w:r w:rsidRPr="00516174">
        <w:t xml:space="preserve">where </w:t>
      </w:r>
      <w:r w:rsidRPr="00516174">
        <w:rPr>
          <w:i/>
        </w:rPr>
        <w:t>a</w:t>
      </w:r>
      <w:r w:rsidRPr="00516174">
        <w:t xml:space="preserve"> and </w:t>
      </w:r>
      <w:r w:rsidRPr="00516174">
        <w:rPr>
          <w:i/>
        </w:rPr>
        <w:t>b</w:t>
      </w:r>
      <w:r w:rsidRPr="00516174">
        <w:t xml:space="preserve"> are the equatorial and polar radii of the Earth, respectively, </w:t>
      </w:r>
      <w:r w:rsidRPr="00516174">
        <w:rPr>
          <w:i/>
        </w:rPr>
        <w:t>f</w:t>
      </w:r>
      <w:r w:rsidRPr="00516174">
        <w:t xml:space="preserve"> is the flattening parameter, and </w:t>
      </w:r>
      <w:r w:rsidRPr="00516174">
        <w:rPr>
          <w:i/>
        </w:rPr>
        <w:t>e</w:t>
      </w:r>
      <w:r w:rsidRPr="00516174">
        <w:t xml:space="preserve"> is the eccentricity. Any two of these parameters are sufficient to completely define the ellipsoid.</w:t>
      </w:r>
      <w:r>
        <w:t xml:space="preserve"> </w:t>
      </w:r>
      <w:r w:rsidRPr="00516174">
        <w:t xml:space="preserve">In the equations presented in this paper </w:t>
      </w:r>
      <w:r w:rsidRPr="00516174">
        <w:rPr>
          <w:i/>
        </w:rPr>
        <w:t>a</w:t>
      </w:r>
      <w:r w:rsidRPr="00516174">
        <w:t xml:space="preserve"> and </w:t>
      </w:r>
      <w:r w:rsidRPr="00516174">
        <w:rPr>
          <w:i/>
        </w:rPr>
        <w:t>e</w:t>
      </w:r>
      <w:r w:rsidRPr="00516174">
        <w:rPr>
          <w:vertAlign w:val="superscript"/>
        </w:rPr>
        <w:t>2</w:t>
      </w:r>
      <w:r w:rsidRPr="00516174">
        <w:t xml:space="preserve"> are used (Snyder, 1987).</w:t>
      </w:r>
    </w:p>
    <w:p w14:paraId="35ED81F5" w14:textId="77777777" w:rsidR="00006DA1" w:rsidRPr="00516174" w:rsidRDefault="00006DA1" w:rsidP="00006DA1"/>
    <w:p w14:paraId="739F6E11" w14:textId="377B9A5D" w:rsidR="00006DA1" w:rsidRDefault="00006DA1" w:rsidP="00006DA1">
      <w:r w:rsidRPr="00516174">
        <w:t xml:space="preserve">Geographic data, such as station locations, seismic event locations, etc., are generally given in geographic latitude, </w:t>
      </w:r>
      <w:r w:rsidRPr="00516174">
        <w:rPr>
          <w:i/>
        </w:rPr>
        <w:sym w:font="Symbol" w:char="F066"/>
      </w:r>
      <w:r w:rsidRPr="00516174">
        <w:rPr>
          <w:i/>
        </w:rPr>
        <w:t>’</w:t>
      </w:r>
      <w:r w:rsidRPr="00516174">
        <w:t xml:space="preserve">, longitude, </w:t>
      </w:r>
      <w:r w:rsidRPr="00516174">
        <w:rPr>
          <w:i/>
        </w:rPr>
        <w:sym w:font="Symbol" w:char="F071"/>
      </w:r>
      <w:r w:rsidRPr="00516174">
        <w:rPr>
          <w:i/>
        </w:rPr>
        <w:t>’</w:t>
      </w:r>
      <w:r w:rsidRPr="00516174">
        <w:t xml:space="preserve">, and depth, </w:t>
      </w:r>
      <w:r w:rsidRPr="00516174">
        <w:rPr>
          <w:i/>
        </w:rPr>
        <w:t>z</w:t>
      </w:r>
      <w:r w:rsidRPr="00516174">
        <w:t>.</w:t>
      </w:r>
      <w:r>
        <w:t xml:space="preserve"> </w:t>
      </w:r>
      <w:r w:rsidRPr="00516174">
        <w:t>Geographic latitude is the acute angle between the equatorial plane and a line drawn perpendicular to the tangent of the reference ellipsoid at the point of interest (</w:t>
      </w:r>
      <w:r>
        <w:fldChar w:fldCharType="begin"/>
      </w:r>
      <w:r>
        <w:instrText xml:space="preserve"> REF _Ref52962619 \h </w:instrText>
      </w:r>
      <w:r>
        <w:fldChar w:fldCharType="end"/>
      </w:r>
      <w:r w:rsidRPr="00516174">
        <w:t>).</w:t>
      </w:r>
      <w:r>
        <w:t xml:space="preserve"> </w:t>
      </w:r>
      <w:r w:rsidRPr="00516174">
        <w:t>Geodesic latitude is another term for geographic latitude.</w:t>
      </w:r>
      <w:r>
        <w:t xml:space="preserve"> </w:t>
      </w:r>
      <w:r w:rsidRPr="00516174">
        <w:t>Geocentric latitude is the acute angle between the equatorial plane and a line from the center of the Earth to the point in question.</w:t>
      </w:r>
      <w:r>
        <w:t xml:space="preserve"> </w:t>
      </w:r>
      <w:r w:rsidRPr="00516174">
        <w:t>Geographic, geodesic</w:t>
      </w:r>
      <w:r w:rsidR="003C07FA">
        <w:t>,</w:t>
      </w:r>
      <w:r w:rsidRPr="00516174">
        <w:t xml:space="preserve"> and geocentric longitudes are all equivalent.</w:t>
      </w:r>
      <w:r>
        <w:t xml:space="preserve"> </w:t>
      </w:r>
    </w:p>
    <w:p w14:paraId="464E68C1" w14:textId="77777777" w:rsidR="00006DA1" w:rsidRPr="00516174" w:rsidRDefault="00006DA1" w:rsidP="00006DA1"/>
    <w:p w14:paraId="49158137" w14:textId="77777777" w:rsidR="00006DA1" w:rsidRPr="00516174" w:rsidRDefault="00006DA1" w:rsidP="00006DA1">
      <w:r w:rsidRPr="00516174">
        <w:t>To convert the position of a point in space from geographic to Cartesian coordinates, we must first convert from geographic to geocentric coordinates.</w:t>
      </w:r>
      <w:r>
        <w:t xml:space="preserve"> </w:t>
      </w:r>
      <w:r w:rsidRPr="00516174">
        <w:t xml:space="preserve">Given the geographic latitude </w:t>
      </w:r>
      <w:r w:rsidRPr="00516174">
        <w:rPr>
          <w:i/>
        </w:rPr>
        <w:sym w:font="Symbol" w:char="F066"/>
      </w:r>
      <w:r w:rsidRPr="00516174">
        <w:rPr>
          <w:i/>
        </w:rPr>
        <w:t>’</w:t>
      </w:r>
      <w:r w:rsidRPr="00516174">
        <w:t xml:space="preserve">, and geographic longitude </w:t>
      </w:r>
      <w:r w:rsidRPr="00516174">
        <w:rPr>
          <w:i/>
        </w:rPr>
        <w:sym w:font="Symbol" w:char="F071"/>
      </w:r>
      <w:r w:rsidRPr="00516174">
        <w:rPr>
          <w:i/>
        </w:rPr>
        <w:t>’</w:t>
      </w:r>
      <w:r w:rsidRPr="00516174">
        <w:t xml:space="preserve">, of a point, the geocentric latitude, </w:t>
      </w:r>
      <w:r w:rsidRPr="00516174">
        <w:rPr>
          <w:i/>
        </w:rPr>
        <w:sym w:font="Symbol" w:char="F066"/>
      </w:r>
      <w:r w:rsidRPr="00516174">
        <w:t xml:space="preserve">, and geocentric longitude, </w:t>
      </w:r>
      <w:r w:rsidRPr="00516174">
        <w:rPr>
          <w:i/>
        </w:rPr>
        <w:sym w:font="Symbol" w:char="F071"/>
      </w:r>
      <w:r w:rsidRPr="00516174">
        <w:t>, are (Snyder, 1987)</w:t>
      </w:r>
    </w:p>
    <w:p w14:paraId="590AF14C" w14:textId="77777777" w:rsidR="00006DA1" w:rsidRPr="00516174" w:rsidRDefault="00006DA1" w:rsidP="00006DA1"/>
    <w:p w14:paraId="13D7D40B" w14:textId="77777777" w:rsidR="00006DA1" w:rsidRPr="00516174" w:rsidRDefault="00006DA1" w:rsidP="00006DA1">
      <w:pPr>
        <w:tabs>
          <w:tab w:val="left" w:pos="720"/>
          <w:tab w:val="right" w:pos="9180"/>
        </w:tabs>
      </w:pPr>
      <w:r w:rsidRPr="00516174">
        <w:lastRenderedPageBreak/>
        <w:tab/>
      </w:r>
      <w:ins w:id="101" w:author="Conley, Andrea Christina" w:date="2023-05-24T14:10:00Z">
        <w:r w:rsidR="002B0D48" w:rsidRPr="00063CE9">
          <w:rPr>
            <w:noProof/>
            <w:position w:val="-28"/>
          </w:rPr>
          <w:object w:dxaOrig="2420" w:dyaOrig="680" w14:anchorId="14F9BD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122.2pt;height:32.75pt;mso-width-percent:0;mso-height-percent:0;mso-width-percent:0;mso-height-percent:0" o:ole="">
              <v:imagedata r:id="rId81" o:title=""/>
            </v:shape>
            <o:OLEObject Type="Embed" ProgID="Equation.3" ShapeID="_x0000_i1034" DrawAspect="Content" ObjectID="_1750488110" r:id="rId82"/>
          </w:object>
        </w:r>
      </w:ins>
      <w:r w:rsidRPr="00516174">
        <w:tab/>
        <w:t>(1)</w:t>
      </w:r>
    </w:p>
    <w:p w14:paraId="59EE5EE5" w14:textId="77777777" w:rsidR="00006DA1" w:rsidRPr="00516174" w:rsidRDefault="00006DA1" w:rsidP="00006DA1">
      <w:pPr>
        <w:tabs>
          <w:tab w:val="left" w:pos="720"/>
          <w:tab w:val="right" w:pos="9180"/>
        </w:tabs>
      </w:pPr>
    </w:p>
    <w:p w14:paraId="28BB5A2C" w14:textId="77777777" w:rsidR="00006DA1" w:rsidRPr="00516174" w:rsidRDefault="00006DA1" w:rsidP="00006DA1">
      <w:pPr>
        <w:tabs>
          <w:tab w:val="left" w:pos="720"/>
          <w:tab w:val="right" w:pos="8460"/>
        </w:tabs>
      </w:pPr>
      <w:r w:rsidRPr="00516174">
        <w:t>Then we convert from geocentric to Cartesian coordinates (Zwillinger, 2003)</w:t>
      </w:r>
    </w:p>
    <w:p w14:paraId="367F21CD" w14:textId="77777777" w:rsidR="00006DA1" w:rsidRPr="00516174" w:rsidRDefault="00006DA1" w:rsidP="00006DA1">
      <w:pPr>
        <w:tabs>
          <w:tab w:val="left" w:pos="720"/>
          <w:tab w:val="right" w:pos="8460"/>
        </w:tabs>
      </w:pPr>
    </w:p>
    <w:p w14:paraId="46408AD1" w14:textId="77777777" w:rsidR="00006DA1" w:rsidRPr="00516174" w:rsidRDefault="00006DA1" w:rsidP="00006DA1">
      <w:pPr>
        <w:tabs>
          <w:tab w:val="left" w:pos="720"/>
          <w:tab w:val="right" w:pos="9180"/>
        </w:tabs>
      </w:pPr>
      <w:r w:rsidRPr="00516174">
        <w:tab/>
      </w:r>
      <w:ins w:id="102" w:author="Conley, Andrea Christina" w:date="2023-05-24T14:10:00Z">
        <w:r w:rsidR="002B0D48" w:rsidRPr="00063CE9">
          <w:rPr>
            <w:noProof/>
            <w:position w:val="-48"/>
          </w:rPr>
          <w:object w:dxaOrig="1520" w:dyaOrig="1080" w14:anchorId="3CB0C51A">
            <v:shape id="_x0000_i1033" type="#_x0000_t75" alt="" style="width:76.35pt;height:55.65pt;mso-width-percent:0;mso-height-percent:0;mso-width-percent:0;mso-height-percent:0" o:ole="">
              <v:imagedata r:id="rId83" o:title=""/>
            </v:shape>
            <o:OLEObject Type="Embed" ProgID="Equation.3" ShapeID="_x0000_i1033" DrawAspect="Content" ObjectID="_1750488111" r:id="rId84"/>
          </w:object>
        </w:r>
      </w:ins>
      <w:r w:rsidRPr="00516174">
        <w:tab/>
        <w:t>(2)</w:t>
      </w:r>
    </w:p>
    <w:p w14:paraId="351A497F" w14:textId="77777777" w:rsidR="00006DA1" w:rsidRPr="00516174" w:rsidRDefault="00006DA1" w:rsidP="00006DA1">
      <w:pPr>
        <w:tabs>
          <w:tab w:val="left" w:pos="720"/>
          <w:tab w:val="right" w:pos="9180"/>
        </w:tabs>
      </w:pPr>
    </w:p>
    <w:p w14:paraId="4C82513F" w14:textId="77777777" w:rsidR="00006DA1" w:rsidRPr="00516174" w:rsidRDefault="00006DA1" w:rsidP="00006DA1">
      <w:pPr>
        <w:tabs>
          <w:tab w:val="left" w:pos="720"/>
          <w:tab w:val="right" w:pos="8460"/>
        </w:tabs>
      </w:pPr>
      <w:r w:rsidRPr="00516174">
        <w:t xml:space="preserve">We must also convert depth, </w:t>
      </w:r>
      <w:r w:rsidRPr="00516174">
        <w:rPr>
          <w:i/>
        </w:rPr>
        <w:t>z</w:t>
      </w:r>
      <w:r w:rsidRPr="00516174">
        <w:t>, to radius</w:t>
      </w:r>
    </w:p>
    <w:p w14:paraId="3E73BBFF" w14:textId="77777777" w:rsidR="00006DA1" w:rsidRPr="00516174" w:rsidRDefault="00006DA1" w:rsidP="00006DA1">
      <w:pPr>
        <w:tabs>
          <w:tab w:val="left" w:pos="720"/>
          <w:tab w:val="right" w:pos="9180"/>
        </w:tabs>
      </w:pPr>
      <w:r w:rsidRPr="00516174">
        <w:tab/>
      </w:r>
      <w:ins w:id="103" w:author="Conley, Andrea Christina" w:date="2023-05-24T14:10:00Z">
        <w:r w:rsidR="002B0D48" w:rsidRPr="00063CE9">
          <w:rPr>
            <w:noProof/>
            <w:position w:val="-10"/>
          </w:rPr>
          <w:object w:dxaOrig="1219" w:dyaOrig="320" w14:anchorId="11B13BF3">
            <v:shape id="_x0000_i1032" type="#_x0000_t75" alt="" style="width:58.9pt;height:14.2pt;mso-width-percent:0;mso-height-percent:0;mso-width-percent:0;mso-height-percent:0" o:ole="">
              <v:imagedata r:id="rId85" o:title=""/>
            </v:shape>
            <o:OLEObject Type="Embed" ProgID="Equation.3" ShapeID="_x0000_i1032" DrawAspect="Content" ObjectID="_1750488112" r:id="rId86"/>
          </w:object>
        </w:r>
      </w:ins>
      <w:r w:rsidRPr="00516174">
        <w:tab/>
        <w:t>(3)</w:t>
      </w:r>
    </w:p>
    <w:p w14:paraId="790004DE" w14:textId="77777777" w:rsidR="00006DA1" w:rsidRPr="00516174" w:rsidRDefault="00006DA1" w:rsidP="00006DA1">
      <w:pPr>
        <w:tabs>
          <w:tab w:val="left" w:pos="720"/>
          <w:tab w:val="right" w:pos="9180"/>
        </w:tabs>
      </w:pPr>
    </w:p>
    <w:p w14:paraId="10C7B3AF" w14:textId="77777777" w:rsidR="00006DA1" w:rsidRPr="00516174" w:rsidRDefault="00006DA1" w:rsidP="00006DA1">
      <w:r w:rsidRPr="00516174">
        <w:t xml:space="preserve">where </w:t>
      </w:r>
      <w:r w:rsidRPr="00516174">
        <w:rPr>
          <w:i/>
        </w:rPr>
        <w:t>R(</w:t>
      </w:r>
      <w:r w:rsidRPr="00516174">
        <w:rPr>
          <w:i/>
        </w:rPr>
        <w:sym w:font="Symbol" w:char="F066"/>
      </w:r>
      <w:r w:rsidRPr="00516174">
        <w:rPr>
          <w:i/>
        </w:rPr>
        <w:t>)</w:t>
      </w:r>
      <w:r w:rsidRPr="00516174">
        <w:t xml:space="preserve">, the radius of the Earth at geocentric latitude </w:t>
      </w:r>
      <w:r w:rsidRPr="00516174">
        <w:rPr>
          <w:i/>
        </w:rPr>
        <w:sym w:font="Symbol" w:char="F066"/>
      </w:r>
      <w:r w:rsidRPr="00516174">
        <w:t>, is given by</w:t>
      </w:r>
    </w:p>
    <w:p w14:paraId="5844FDF0" w14:textId="77777777" w:rsidR="00006DA1" w:rsidRPr="00516174" w:rsidRDefault="00006DA1" w:rsidP="00006DA1">
      <w:pPr>
        <w:rPr>
          <w:noProof/>
        </w:rPr>
      </w:pPr>
    </w:p>
    <w:p w14:paraId="69CED752" w14:textId="77777777" w:rsidR="00006DA1" w:rsidRPr="00516174" w:rsidRDefault="00006DA1" w:rsidP="00006DA1">
      <w:pPr>
        <w:tabs>
          <w:tab w:val="left" w:pos="720"/>
          <w:tab w:val="right" w:pos="9180"/>
        </w:tabs>
      </w:pPr>
      <w:r w:rsidRPr="00516174">
        <w:tab/>
      </w:r>
      <w:ins w:id="104" w:author="Conley, Andrea Christina" w:date="2023-05-24T14:10:00Z">
        <w:r w:rsidR="002B0D48" w:rsidRPr="00B6605B">
          <w:rPr>
            <w:noProof/>
            <w:position w:val="-32"/>
          </w:rPr>
          <w:object w:dxaOrig="2799" w:dyaOrig="840" w14:anchorId="0AF6B7E8">
            <v:shape id="_x0000_i1031" type="#_x0000_t75" alt="" style="width:139.65pt;height:42.55pt;mso-width-percent:0;mso-height-percent:0;mso-width-percent:0;mso-height-percent:0" o:ole="">
              <v:imagedata r:id="rId87" o:title=""/>
            </v:shape>
            <o:OLEObject Type="Embed" ProgID="Equation.3" ShapeID="_x0000_i1031" DrawAspect="Content" ObjectID="_1750488113" r:id="rId88"/>
          </w:object>
        </w:r>
      </w:ins>
      <w:r w:rsidRPr="00516174">
        <w:tab/>
        <w:t>(4)</w:t>
      </w:r>
    </w:p>
    <w:p w14:paraId="3F275DA6" w14:textId="77777777" w:rsidR="00006DA1" w:rsidRPr="00516174" w:rsidRDefault="00006DA1" w:rsidP="00006DA1">
      <w:pPr>
        <w:tabs>
          <w:tab w:val="left" w:pos="720"/>
          <w:tab w:val="right" w:pos="9180"/>
        </w:tabs>
      </w:pPr>
    </w:p>
    <w:p w14:paraId="6440829E" w14:textId="77777777" w:rsidR="00006DA1" w:rsidRPr="00516174" w:rsidRDefault="00006DA1" w:rsidP="00006DA1">
      <w:pPr>
        <w:tabs>
          <w:tab w:val="left" w:pos="720"/>
          <w:tab w:val="right" w:pos="8460"/>
        </w:tabs>
      </w:pPr>
      <w:r w:rsidRPr="00516174">
        <w:t xml:space="preserve">To convert a unit vector, v, and radius </w:t>
      </w:r>
      <w:r w:rsidRPr="00516174">
        <w:rPr>
          <w:i/>
        </w:rPr>
        <w:t>r</w:t>
      </w:r>
      <w:r w:rsidRPr="00516174">
        <w:t xml:space="preserve"> back to geographic latitude, longitude and depth</w:t>
      </w:r>
    </w:p>
    <w:p w14:paraId="19DFD505" w14:textId="77777777" w:rsidR="00006DA1" w:rsidRPr="00516174" w:rsidRDefault="00006DA1" w:rsidP="00006DA1">
      <w:pPr>
        <w:tabs>
          <w:tab w:val="left" w:pos="720"/>
          <w:tab w:val="right" w:pos="8460"/>
        </w:tabs>
      </w:pPr>
    </w:p>
    <w:p w14:paraId="3AFBF0B1" w14:textId="77777777" w:rsidR="00006DA1" w:rsidRPr="00516174" w:rsidRDefault="00006DA1" w:rsidP="00006DA1">
      <w:pPr>
        <w:pStyle w:val="SANDFigurePlacement"/>
      </w:pPr>
      <w:r w:rsidRPr="00516174">
        <w:rPr>
          <w:noProof/>
        </w:rPr>
        <mc:AlternateContent>
          <mc:Choice Requires="wpg">
            <w:drawing>
              <wp:inline distT="0" distB="0" distL="0" distR="0" wp14:anchorId="4FFCD87E" wp14:editId="320A49F1">
                <wp:extent cx="4073743" cy="1789017"/>
                <wp:effectExtent l="0" t="0" r="0" b="14605"/>
                <wp:docPr id="821373692"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3743" cy="1789017"/>
                          <a:chOff x="5287" y="10540"/>
                          <a:chExt cx="5258" cy="2324"/>
                        </a:xfrm>
                      </wpg:grpSpPr>
                      <wps:wsp>
                        <wps:cNvPr id="1831221930" name="Text Box 21"/>
                        <wps:cNvSpPr txBox="1">
                          <a:spLocks noChangeArrowheads="1"/>
                        </wps:cNvSpPr>
                        <wps:spPr bwMode="auto">
                          <a:xfrm>
                            <a:off x="8165" y="10749"/>
                            <a:ext cx="442"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F84FD" w14:textId="77777777" w:rsidR="00006DA1" w:rsidRDefault="00006DA1" w:rsidP="00006DA1">
                              <w:r>
                                <w:t>P</w:t>
                              </w:r>
                            </w:p>
                          </w:txbxContent>
                        </wps:txbx>
                        <wps:bodyPr rot="0" vert="horz" wrap="square" lIns="91440" tIns="45720" rIns="91440" bIns="45720" anchor="t" anchorCtr="0" upright="1">
                          <a:noAutofit/>
                        </wps:bodyPr>
                      </wps:wsp>
                      <wps:wsp>
                        <wps:cNvPr id="1428526012" name="Oval 22"/>
                        <wps:cNvSpPr>
                          <a:spLocks noChangeArrowheads="1"/>
                        </wps:cNvSpPr>
                        <wps:spPr bwMode="auto">
                          <a:xfrm>
                            <a:off x="5287" y="10635"/>
                            <a:ext cx="3322" cy="222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86934670" name="Line 23"/>
                        <wps:cNvCnPr/>
                        <wps:spPr bwMode="auto">
                          <a:xfrm>
                            <a:off x="5287" y="11750"/>
                            <a:ext cx="3322"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5747306" name="Line 24"/>
                        <wps:cNvCnPr/>
                        <wps:spPr bwMode="auto">
                          <a:xfrm>
                            <a:off x="7658" y="10540"/>
                            <a:ext cx="1233" cy="1073"/>
                          </a:xfrm>
                          <a:prstGeom prst="line">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24403040" name="Oval 25"/>
                        <wps:cNvSpPr>
                          <a:spLocks noChangeAspect="1" noChangeArrowheads="1"/>
                        </wps:cNvSpPr>
                        <wps:spPr bwMode="auto">
                          <a:xfrm>
                            <a:off x="8223" y="11031"/>
                            <a:ext cx="46" cy="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6754416" name="Line 26"/>
                        <wps:cNvCnPr/>
                        <wps:spPr bwMode="auto">
                          <a:xfrm flipH="1">
                            <a:off x="7596" y="11054"/>
                            <a:ext cx="650" cy="69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2879301" name="Line 27"/>
                        <wps:cNvCnPr/>
                        <wps:spPr bwMode="auto">
                          <a:xfrm flipV="1">
                            <a:off x="6960" y="11058"/>
                            <a:ext cx="1281" cy="6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5233567" name="Rectangle 28"/>
                        <wps:cNvSpPr>
                          <a:spLocks noChangeAspect="1" noChangeArrowheads="1"/>
                        </wps:cNvSpPr>
                        <wps:spPr bwMode="auto">
                          <a:xfrm rot="7962564">
                            <a:off x="8211" y="11069"/>
                            <a:ext cx="72" cy="72"/>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405143" name="Text Box 29"/>
                        <wps:cNvSpPr txBox="1">
                          <a:spLocks noChangeArrowheads="1"/>
                        </wps:cNvSpPr>
                        <wps:spPr bwMode="auto">
                          <a:xfrm>
                            <a:off x="7197" y="11448"/>
                            <a:ext cx="277"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DD678" w14:textId="77777777" w:rsidR="00006DA1" w:rsidRPr="00554B4B" w:rsidRDefault="00006DA1" w:rsidP="00006DA1">
                              <w:pPr>
                                <w:rPr>
                                  <w:i/>
                                  <w:sz w:val="23"/>
                                </w:rPr>
                              </w:pPr>
                              <w:r w:rsidRPr="00554B4B">
                                <w:rPr>
                                  <w:i/>
                                  <w:sz w:val="23"/>
                                </w:rPr>
                                <w:sym w:font="Symbol" w:char="F066"/>
                              </w:r>
                            </w:p>
                          </w:txbxContent>
                        </wps:txbx>
                        <wps:bodyPr rot="0" vert="horz" wrap="square" lIns="85954" tIns="42977" rIns="85954" bIns="42977" anchor="t" anchorCtr="0" upright="1">
                          <a:noAutofit/>
                        </wps:bodyPr>
                      </wps:wsp>
                      <wps:wsp>
                        <wps:cNvPr id="1389103808" name="Text Box 30"/>
                        <wps:cNvSpPr txBox="1">
                          <a:spLocks noChangeArrowheads="1"/>
                        </wps:cNvSpPr>
                        <wps:spPr bwMode="auto">
                          <a:xfrm>
                            <a:off x="7751" y="11437"/>
                            <a:ext cx="536" cy="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499D67" w14:textId="77777777" w:rsidR="00006DA1" w:rsidRPr="00554B4B" w:rsidRDefault="00006DA1" w:rsidP="00006DA1">
                              <w:pPr>
                                <w:rPr>
                                  <w:i/>
                                  <w:sz w:val="23"/>
                                </w:rPr>
                              </w:pPr>
                              <w:r w:rsidRPr="00554B4B">
                                <w:rPr>
                                  <w:i/>
                                  <w:sz w:val="23"/>
                                </w:rPr>
                                <w:sym w:font="Symbol" w:char="F066"/>
                              </w:r>
                              <w:r w:rsidRPr="00554B4B">
                                <w:rPr>
                                  <w:i/>
                                  <w:sz w:val="23"/>
                                </w:rPr>
                                <w:t>’</w:t>
                              </w:r>
                            </w:p>
                          </w:txbxContent>
                        </wps:txbx>
                        <wps:bodyPr rot="0" vert="horz" wrap="square" lIns="85954" tIns="42977" rIns="85954" bIns="42977" anchor="t" anchorCtr="0" upright="1">
                          <a:noAutofit/>
                        </wps:bodyPr>
                      </wps:wsp>
                      <wps:wsp>
                        <wps:cNvPr id="163788761" name="Text Box 31"/>
                        <wps:cNvSpPr txBox="1">
                          <a:spLocks noChangeArrowheads="1"/>
                        </wps:cNvSpPr>
                        <wps:spPr bwMode="auto">
                          <a:xfrm>
                            <a:off x="5666" y="11432"/>
                            <a:ext cx="1179" cy="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829CC" w14:textId="77777777" w:rsidR="00006DA1" w:rsidRDefault="00006DA1" w:rsidP="00006DA1">
                              <w:r>
                                <w:t>equator</w:t>
                              </w:r>
                            </w:p>
                          </w:txbxContent>
                        </wps:txbx>
                        <wps:bodyPr rot="0" vert="horz" wrap="square" lIns="91440" tIns="45720" rIns="91440" bIns="45720" anchor="t" anchorCtr="0" upright="1">
                          <a:noAutofit/>
                        </wps:bodyPr>
                      </wps:wsp>
                      <wps:wsp>
                        <wps:cNvPr id="732997198" name="Text Box 32"/>
                        <wps:cNvSpPr txBox="1">
                          <a:spLocks noChangeArrowheads="1"/>
                        </wps:cNvSpPr>
                        <wps:spPr bwMode="auto">
                          <a:xfrm>
                            <a:off x="8763" y="10917"/>
                            <a:ext cx="1782" cy="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8457C" w14:textId="77777777" w:rsidR="00006DA1" w:rsidRDefault="00006DA1" w:rsidP="00006DA1">
                              <w:r>
                                <w:t>Line tangent to</w:t>
                              </w:r>
                            </w:p>
                            <w:p w14:paraId="2AEE7FBD" w14:textId="77777777" w:rsidR="00006DA1" w:rsidRDefault="00006DA1" w:rsidP="00006DA1">
                              <w:r>
                                <w:t>ellipsoid at P</w:t>
                              </w:r>
                            </w:p>
                          </w:txbxContent>
                        </wps:txbx>
                        <wps:bodyPr rot="0" vert="horz" wrap="square" lIns="91440" tIns="45720" rIns="91440" bIns="45720" anchor="t" anchorCtr="0" upright="1">
                          <a:noAutofit/>
                        </wps:bodyPr>
                      </wps:wsp>
                      <wps:wsp>
                        <wps:cNvPr id="993304986" name="Text Box 33"/>
                        <wps:cNvSpPr txBox="1">
                          <a:spLocks noChangeArrowheads="1"/>
                        </wps:cNvSpPr>
                        <wps:spPr bwMode="auto">
                          <a:xfrm>
                            <a:off x="6431" y="12052"/>
                            <a:ext cx="1327" cy="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73966" w14:textId="77777777" w:rsidR="00006DA1" w:rsidRDefault="00006DA1" w:rsidP="00006DA1">
                              <w:pPr>
                                <w:jc w:val="both"/>
                              </w:pPr>
                              <w:r>
                                <w:t xml:space="preserve">Center of </w:t>
                              </w:r>
                            </w:p>
                            <w:p w14:paraId="1C51B953" w14:textId="77777777" w:rsidR="00006DA1" w:rsidRDefault="00006DA1" w:rsidP="00006DA1">
                              <w:pPr>
                                <w:jc w:val="both"/>
                              </w:pPr>
                              <w:r>
                                <w:t>the Earth</w:t>
                              </w:r>
                            </w:p>
                          </w:txbxContent>
                        </wps:txbx>
                        <wps:bodyPr rot="0" vert="horz" wrap="square" lIns="91440" tIns="45720" rIns="91440" bIns="45720" anchor="t" anchorCtr="0" upright="1">
                          <a:noAutofit/>
                        </wps:bodyPr>
                      </wps:wsp>
                      <wps:wsp>
                        <wps:cNvPr id="1232063838" name="Line 34"/>
                        <wps:cNvCnPr/>
                        <wps:spPr bwMode="auto">
                          <a:xfrm flipV="1">
                            <a:off x="6859" y="11784"/>
                            <a:ext cx="91" cy="367"/>
                          </a:xfrm>
                          <a:prstGeom prst="line">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FFCD87E" id="Group 20" o:spid="_x0000_s1027" style="width:320.75pt;height:140.85pt;mso-position-horizontal-relative:char;mso-position-vertical-relative:line" coordorigin="5287,10540" coordsize="5258,23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">
                <v:shape id="Text Box 21" o:spid="_x0000_s1028" type="#_x0000_t202" style="position:absolute;left:8165;top:10749;width:442;height:4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" filled="f" stroked="f">
                  <v:textbox>
                    <w:txbxContent>
                      <w:p w14:paraId="5A8F84FD" w14:textId="77777777" w:rsidR="00006DA1" w:rsidRDefault="00006DA1" w:rsidP="00006DA1">
                        <w:r>
                          <w:t>P</w:t>
                        </w:r>
                      </w:p>
                    </w:txbxContent>
                  </v:textbox>
                </v:shape>
                <v:oval id="Oval 22" o:spid="_x0000_s1029" style="position:absolute;left:5287;top:10635;width:3322;height:22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"/>
                <v:line id="Line 23" o:spid="_x0000_s1030" style="position:absolute;visibility:visible;mso-wrap-style:square" from="5287,11750" to="8609,117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"/>
                <v:line id="Line 24" o:spid="_x0000_s1031" style="position:absolute;visibility:visible;mso-wrap-style:square" from="7658,10540" to="8891,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" strokeweight=".5pt">
                  <v:stroke dashstyle="dash"/>
                </v:line>
                <v:oval id="Oval 25" o:spid="_x0000_s1032" style="position:absolute;left:8223;top:11031;width:46;height: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" fillcolor="black">
                  <o:lock v:ext="edit" aspectratio="t"/>
                </v:oval>
                <v:line id="Line 26" o:spid="_x0000_s1033" style="position:absolute;flip:x;visibility:visible;mso-wrap-style:square" from="7596,11054" to="8246,117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"/>
                <v:line id="Line 27" o:spid="_x0000_s1034" style="position:absolute;flip:y;visibility:visible;mso-wrap-style:square" from="6960,11058" to="8241,11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"/>
                <v:rect id="Rectangle 28" o:spid="_x0000_s1035" style="position:absolute;left:8211;top:11069;width:72;height:72;rotation:869724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" filled="f" strokeweight=".25pt">
                  <o:lock v:ext="edit" aspectratio="t"/>
                </v:rect>
                <v:shape id="Text Box 29" o:spid="_x0000_s1036" type="#_x0000_t202" style="position:absolute;left:7197;top:11448;width:277;height: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" filled="f" stroked="f">
                  <v:textbox inset="2.38761mm,1.1938mm,2.38761mm,1.1938mm">
                    <w:txbxContent>
                      <w:p w14:paraId="4EEDD678" w14:textId="77777777" w:rsidR="00006DA1" w:rsidRPr="00554B4B" w:rsidRDefault="00006DA1" w:rsidP="00006DA1">
                        <w:pPr>
                          <w:rPr>
                            <w:i/>
                            <w:sz w:val="23"/>
                          </w:rPr>
                        </w:pPr>
                        <w:r w:rsidRPr="00554B4B">
                          <w:rPr>
                            <w:i/>
                            <w:sz w:val="23"/>
                          </w:rPr>
                          <w:sym w:font="Symbol" w:char="F066"/>
                        </w:r>
                      </w:p>
                    </w:txbxContent>
                  </v:textbox>
                </v:shape>
                <v:shape id="Text Box 30" o:spid="_x0000_s1037" type="#_x0000_t202" style="position:absolute;left:7751;top:11437;width:536;height:4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" filled="f" stroked="f">
                  <v:textbox inset="2.38761mm,1.1938mm,2.38761mm,1.1938mm">
                    <w:txbxContent>
                      <w:p w14:paraId="15499D67" w14:textId="77777777" w:rsidR="00006DA1" w:rsidRPr="00554B4B" w:rsidRDefault="00006DA1" w:rsidP="00006DA1">
                        <w:pPr>
                          <w:rPr>
                            <w:i/>
                            <w:sz w:val="23"/>
                          </w:rPr>
                        </w:pPr>
                        <w:r w:rsidRPr="00554B4B">
                          <w:rPr>
                            <w:i/>
                            <w:sz w:val="23"/>
                          </w:rPr>
                          <w:sym w:font="Symbol" w:char="F066"/>
                        </w:r>
                        <w:r w:rsidRPr="00554B4B">
                          <w:rPr>
                            <w:i/>
                            <w:sz w:val="23"/>
                          </w:rPr>
                          <w:t>’</w:t>
                        </w:r>
                      </w:p>
                    </w:txbxContent>
                  </v:textbox>
                </v:shape>
                <v:shape id="Text Box 31" o:spid="_x0000_s1038" type="#_x0000_t202" style="position:absolute;left:5666;top:11432;width:1179;height:4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" filled="f" stroked="f">
                  <v:textbox>
                    <w:txbxContent>
                      <w:p w14:paraId="442829CC" w14:textId="77777777" w:rsidR="00006DA1" w:rsidRDefault="00006DA1" w:rsidP="00006DA1">
                        <w:r>
                          <w:t>equator</w:t>
                        </w:r>
                      </w:p>
                    </w:txbxContent>
                  </v:textbox>
                </v:shape>
                <v:shape id="Text Box 32" o:spid="_x0000_s1039" type="#_x0000_t202" style="position:absolute;left:8763;top:10917;width:1782;height: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" filled="f" stroked="f">
                  <v:textbox>
                    <w:txbxContent>
                      <w:p w14:paraId="53D8457C" w14:textId="77777777" w:rsidR="00006DA1" w:rsidRDefault="00006DA1" w:rsidP="00006DA1">
                        <w:r>
                          <w:t>Line tangent to</w:t>
                        </w:r>
                      </w:p>
                      <w:p w14:paraId="2AEE7FBD" w14:textId="77777777" w:rsidR="00006DA1" w:rsidRDefault="00006DA1" w:rsidP="00006DA1">
                        <w:r>
                          <w:t>ellipsoid at P</w:t>
                        </w:r>
                      </w:p>
                    </w:txbxContent>
                  </v:textbox>
                </v:shape>
                <v:shape id="Text Box 33" o:spid="_x0000_s1040" type="#_x0000_t202" style="position:absolute;left:6431;top:12052;width:1327;height:7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" filled="f" stroked="f">
                  <v:textbox>
                    <w:txbxContent>
                      <w:p w14:paraId="1AA73966" w14:textId="77777777" w:rsidR="00006DA1" w:rsidRDefault="00006DA1" w:rsidP="00006DA1">
                        <w:pPr>
                          <w:jc w:val="both"/>
                        </w:pPr>
                        <w:r>
                          <w:t xml:space="preserve">Center of </w:t>
                        </w:r>
                      </w:p>
                      <w:p w14:paraId="1C51B953" w14:textId="77777777" w:rsidR="00006DA1" w:rsidRDefault="00006DA1" w:rsidP="00006DA1">
                        <w:pPr>
                          <w:jc w:val="both"/>
                        </w:pPr>
                        <w:r>
                          <w:t>the Earth</w:t>
                        </w:r>
                      </w:p>
                    </w:txbxContent>
                  </v:textbox>
                </v:shape>
                <v:line id="Line 34" o:spid="_x0000_s1041" style="position:absolute;flip:y;visibility:visible;mso-wrap-style:square" from="6859,11784" to="6950,121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">
                  <v:stroke endarrow="open"/>
                </v:line>
                <w10:anchorlock/>
              </v:group>
            </w:pict>
          </mc:Fallback>
        </mc:AlternateContent>
      </w:r>
    </w:p>
    <w:p w14:paraId="6E4D81E7" w14:textId="23327ECA" w:rsidR="00006DA1" w:rsidRPr="004234D4" w:rsidRDefault="00006DA1" w:rsidP="00006DA1">
      <w:pPr>
        <w:pStyle w:val="SANDCaptionFigure"/>
        <w:rPr>
          <w:bCs/>
        </w:rPr>
      </w:pPr>
      <w:bookmarkStart w:id="105" w:name="_Toc135830219"/>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6</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3</w:t>
      </w:r>
      <w:r w:rsidR="00901E54">
        <w:rPr>
          <w:bCs/>
        </w:rPr>
        <w:fldChar w:fldCharType="end"/>
      </w:r>
      <w:r w:rsidRPr="004234D4">
        <w:rPr>
          <w:bCs/>
        </w:rPr>
        <w:t xml:space="preserve">. An exaggerated ellipsoid illustrating the difference between geographic latitude, </w:t>
      </w:r>
      <w:r w:rsidRPr="004234D4">
        <w:rPr>
          <w:bCs/>
          <w:i/>
          <w:iCs/>
        </w:rPr>
        <w:sym w:font="Symbol" w:char="F06A"/>
      </w:r>
      <w:r w:rsidRPr="004234D4">
        <w:rPr>
          <w:bCs/>
        </w:rPr>
        <w:t xml:space="preserve">’, and geocentric latitude, </w:t>
      </w:r>
      <w:r w:rsidRPr="004234D4">
        <w:rPr>
          <w:bCs/>
          <w:i/>
          <w:iCs/>
        </w:rPr>
        <w:sym w:font="Symbol" w:char="F06A"/>
      </w:r>
      <w:r w:rsidRPr="004234D4">
        <w:rPr>
          <w:bCs/>
        </w:rPr>
        <w:t>.</w:t>
      </w:r>
      <w:bookmarkEnd w:id="105"/>
    </w:p>
    <w:p w14:paraId="2E7D5F53" w14:textId="77777777" w:rsidR="00006DA1" w:rsidRPr="00516174" w:rsidRDefault="00006DA1" w:rsidP="00006DA1">
      <w:pPr>
        <w:tabs>
          <w:tab w:val="left" w:pos="720"/>
          <w:tab w:val="right" w:pos="8460"/>
        </w:tabs>
      </w:pPr>
    </w:p>
    <w:p w14:paraId="1ABEB5EB" w14:textId="77777777" w:rsidR="00006DA1" w:rsidRPr="00516174" w:rsidRDefault="00006DA1" w:rsidP="00006DA1">
      <w:pPr>
        <w:tabs>
          <w:tab w:val="left" w:pos="720"/>
          <w:tab w:val="right" w:pos="9180"/>
        </w:tabs>
      </w:pPr>
      <w:r w:rsidRPr="00516174">
        <w:tab/>
      </w:r>
      <w:ins w:id="106" w:author="Conley, Andrea Christina" w:date="2023-05-24T14:10:00Z">
        <w:r w:rsidR="002B0D48" w:rsidRPr="00314A57">
          <w:rPr>
            <w:noProof/>
            <w:position w:val="-62"/>
          </w:rPr>
          <w:object w:dxaOrig="2580" w:dyaOrig="1700" w14:anchorId="4FC3792B">
            <v:shape id="_x0000_i1030" type="#_x0000_t75" alt="" style="width:129.8pt;height:85.1pt;mso-width-percent:0;mso-height-percent:0;mso-width-percent:0;mso-height-percent:0" o:ole="">
              <v:imagedata r:id="rId89" o:title=""/>
            </v:shape>
            <o:OLEObject Type="Embed" ProgID="Equation.3" ShapeID="_x0000_i1030" DrawAspect="Content" ObjectID="_1750488114" r:id="rId90"/>
          </w:object>
        </w:r>
      </w:ins>
      <w:r w:rsidRPr="00516174">
        <w:tab/>
        <w:t>(5)</w:t>
      </w:r>
    </w:p>
    <w:p w14:paraId="2155A5C8" w14:textId="77777777" w:rsidR="00006DA1" w:rsidRPr="00516174" w:rsidRDefault="00006DA1" w:rsidP="00006DA1">
      <w:pPr>
        <w:tabs>
          <w:tab w:val="left" w:pos="720"/>
          <w:tab w:val="right" w:pos="9180"/>
        </w:tabs>
      </w:pPr>
    </w:p>
    <w:p w14:paraId="6DC59FFA" w14:textId="77777777" w:rsidR="00006DA1" w:rsidRPr="00516174" w:rsidRDefault="00006DA1" w:rsidP="00006DA1">
      <w:pPr>
        <w:pStyle w:val="SANDFigurePlacement"/>
      </w:pPr>
      <w:r w:rsidRPr="00516174">
        <w:rPr>
          <w:noProof/>
        </w:rPr>
        <w:lastRenderedPageBreak/>
        <w:drawing>
          <wp:inline distT="0" distB="0" distL="0" distR="0" wp14:anchorId="05EF4218" wp14:editId="46C750D6">
            <wp:extent cx="4336415" cy="5607685"/>
            <wp:effectExtent l="0" t="0" r="6985" b="0"/>
            <wp:docPr id="893970000" name="Picture 89397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36415" cy="5607685"/>
                    </a:xfrm>
                    <a:prstGeom prst="rect">
                      <a:avLst/>
                    </a:prstGeom>
                    <a:noFill/>
                    <a:ln>
                      <a:noFill/>
                    </a:ln>
                  </pic:spPr>
                </pic:pic>
              </a:graphicData>
            </a:graphic>
          </wp:inline>
        </w:drawing>
      </w:r>
    </w:p>
    <w:p w14:paraId="51972E1C" w14:textId="70DC3A0A" w:rsidR="00006DA1" w:rsidRPr="004234D4" w:rsidRDefault="00006DA1" w:rsidP="00006DA1">
      <w:pPr>
        <w:pStyle w:val="SANDCaptionFigure"/>
        <w:rPr>
          <w:bCs/>
        </w:rPr>
      </w:pPr>
      <w:bookmarkStart w:id="107" w:name="_Toc135830220"/>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6</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4</w:t>
      </w:r>
      <w:r w:rsidR="00901E54">
        <w:rPr>
          <w:bCs/>
        </w:rPr>
        <w:fldChar w:fldCharType="end"/>
      </w:r>
      <w:r w:rsidRPr="004234D4">
        <w:rPr>
          <w:bCs/>
        </w:rPr>
        <w:t>. (top) Comparison of geographic and geocentric latitudes for the GRS80 ellipsoid.</w:t>
      </w:r>
      <w:r>
        <w:rPr>
          <w:bCs/>
        </w:rPr>
        <w:t xml:space="preserve"> </w:t>
      </w:r>
      <w:r w:rsidRPr="004234D4">
        <w:rPr>
          <w:bCs/>
        </w:rPr>
        <w:t>(bottom) km per degree and Earth radius as a function of geocentric latitude.</w:t>
      </w:r>
      <w:bookmarkEnd w:id="107"/>
    </w:p>
    <w:p w14:paraId="2FD0BE6A" w14:textId="77777777" w:rsidR="00006DA1" w:rsidRPr="00516174" w:rsidRDefault="00006DA1" w:rsidP="00006DA1">
      <w:pPr>
        <w:tabs>
          <w:tab w:val="left" w:pos="720"/>
          <w:tab w:val="right" w:pos="9180"/>
        </w:tabs>
      </w:pPr>
    </w:p>
    <w:p w14:paraId="7625C4F7" w14:textId="77777777" w:rsidR="00006DA1" w:rsidRPr="00516174" w:rsidRDefault="00006DA1" w:rsidP="00006DA1">
      <w:pPr>
        <w:tabs>
          <w:tab w:val="left" w:pos="720"/>
          <w:tab w:val="right" w:pos="8460"/>
        </w:tabs>
      </w:pPr>
      <w:r w:rsidRPr="00516174">
        <w:t>Once geographic information has been converted to unit vectors, a variety of useful calculations can be performed.</w:t>
      </w:r>
    </w:p>
    <w:p w14:paraId="22023D7B" w14:textId="77777777" w:rsidR="00006DA1" w:rsidRPr="00516174" w:rsidRDefault="00006DA1" w:rsidP="00006DA1">
      <w:pPr>
        <w:pStyle w:val="Heading2"/>
        <w:rPr>
          <w:b w:val="0"/>
        </w:rPr>
      </w:pPr>
      <w:bookmarkStart w:id="108" w:name="_Toc135830121"/>
      <w:r w:rsidRPr="00516174">
        <w:rPr>
          <w:b w:val="0"/>
        </w:rPr>
        <w:t>Distance between two points</w:t>
      </w:r>
      <w:bookmarkEnd w:id="108"/>
    </w:p>
    <w:p w14:paraId="4AFD5400" w14:textId="77777777" w:rsidR="00006DA1" w:rsidRPr="00516174" w:rsidRDefault="00006DA1" w:rsidP="00006DA1">
      <w:pPr>
        <w:tabs>
          <w:tab w:val="left" w:pos="720"/>
          <w:tab w:val="right" w:pos="8460"/>
        </w:tabs>
      </w:pPr>
      <w:r w:rsidRPr="00516174">
        <w:t>Given two points defined by unit vectors, u and v, the angular separation of the two points is</w:t>
      </w:r>
    </w:p>
    <w:p w14:paraId="738C664E" w14:textId="77777777" w:rsidR="00006DA1" w:rsidRPr="00516174" w:rsidRDefault="00006DA1" w:rsidP="00006DA1">
      <w:pPr>
        <w:tabs>
          <w:tab w:val="left" w:pos="720"/>
          <w:tab w:val="right" w:pos="8460"/>
        </w:tabs>
      </w:pPr>
      <w:r w:rsidRPr="00516174">
        <w:t xml:space="preserve"> </w:t>
      </w:r>
    </w:p>
    <w:p w14:paraId="6C3DA429" w14:textId="77777777" w:rsidR="00006DA1" w:rsidRPr="00516174" w:rsidRDefault="00006DA1" w:rsidP="00006DA1">
      <w:pPr>
        <w:tabs>
          <w:tab w:val="left" w:pos="720"/>
          <w:tab w:val="right" w:pos="9180"/>
        </w:tabs>
      </w:pPr>
      <w:r w:rsidRPr="00516174">
        <w:tab/>
      </w:r>
      <w:ins w:id="109" w:author="Conley, Andrea Christina" w:date="2023-05-24T14:10:00Z">
        <w:r w:rsidR="002B0D48" w:rsidRPr="00063CE9">
          <w:rPr>
            <w:noProof/>
            <w:position w:val="-10"/>
          </w:rPr>
          <w:object w:dxaOrig="1620" w:dyaOrig="320" w14:anchorId="6774EB78">
            <v:shape id="_x0000_i1029" type="#_x0000_t75" alt="" style="width:80.75pt;height:14.2pt;mso-width-percent:0;mso-height-percent:0;mso-width-percent:0;mso-height-percent:0" o:ole="">
              <v:imagedata r:id="rId92" o:title=""/>
            </v:shape>
            <o:OLEObject Type="Embed" ProgID="Equation.3" ShapeID="_x0000_i1029" DrawAspect="Content" ObjectID="_1750488115" r:id="rId93"/>
          </w:object>
        </w:r>
      </w:ins>
      <w:r w:rsidRPr="00516174">
        <w:tab/>
        <w:t>(6)</w:t>
      </w:r>
    </w:p>
    <w:p w14:paraId="13CFB368" w14:textId="77777777" w:rsidR="00006DA1" w:rsidRPr="00516174" w:rsidRDefault="00006DA1" w:rsidP="00006DA1">
      <w:pPr>
        <w:tabs>
          <w:tab w:val="left" w:pos="720"/>
          <w:tab w:val="right" w:pos="9180"/>
        </w:tabs>
      </w:pPr>
    </w:p>
    <w:p w14:paraId="22224FA9" w14:textId="77777777" w:rsidR="00006DA1" w:rsidRPr="00516174" w:rsidRDefault="00006DA1" w:rsidP="00006DA1">
      <w:pPr>
        <w:tabs>
          <w:tab w:val="left" w:pos="720"/>
          <w:tab w:val="right" w:pos="9180"/>
        </w:tabs>
      </w:pPr>
      <w:r w:rsidRPr="00516174">
        <w:t>To find the separation of u and v at the surface of the Earth in km, it is necessary to either perform the following integration numerically</w:t>
      </w:r>
    </w:p>
    <w:p w14:paraId="1956C6B0" w14:textId="77777777" w:rsidR="00006DA1" w:rsidRPr="00516174" w:rsidRDefault="00006DA1" w:rsidP="00006DA1">
      <w:pPr>
        <w:tabs>
          <w:tab w:val="left" w:pos="720"/>
          <w:tab w:val="right" w:pos="9180"/>
        </w:tabs>
      </w:pPr>
    </w:p>
    <w:p w14:paraId="3110FB92" w14:textId="77777777" w:rsidR="00006DA1" w:rsidRPr="00516174" w:rsidRDefault="00006DA1" w:rsidP="00006DA1">
      <w:pPr>
        <w:tabs>
          <w:tab w:val="left" w:pos="720"/>
          <w:tab w:val="right" w:pos="9180"/>
        </w:tabs>
      </w:pPr>
      <w:r w:rsidRPr="00516174">
        <w:tab/>
      </w:r>
      <w:ins w:id="110" w:author="Conley, Andrea Christina" w:date="2023-05-24T14:10:00Z">
        <w:r w:rsidR="002B0D48" w:rsidRPr="005E776F">
          <w:rPr>
            <w:noProof/>
            <w:position w:val="-28"/>
          </w:rPr>
          <w:object w:dxaOrig="1359" w:dyaOrig="720" w14:anchorId="6E73275E">
            <v:shape id="_x0000_i1028" type="#_x0000_t75" alt="" style="width:67.65pt;height:36pt;mso-width-percent:0;mso-height-percent:0;mso-width-percent:0;mso-height-percent:0" o:ole="">
              <v:imagedata r:id="rId94" o:title=""/>
            </v:shape>
            <o:OLEObject Type="Embed" ProgID="Equation.3" ShapeID="_x0000_i1028" DrawAspect="Content" ObjectID="_1750488116" r:id="rId95"/>
          </w:object>
        </w:r>
      </w:ins>
      <w:r w:rsidRPr="00516174">
        <w:tab/>
        <w:t>(7)</w:t>
      </w:r>
    </w:p>
    <w:p w14:paraId="738FDB44" w14:textId="77777777" w:rsidR="00006DA1" w:rsidRPr="00516174" w:rsidRDefault="00006DA1" w:rsidP="00006DA1">
      <w:pPr>
        <w:tabs>
          <w:tab w:val="left" w:pos="720"/>
          <w:tab w:val="right" w:pos="9180"/>
        </w:tabs>
      </w:pPr>
    </w:p>
    <w:p w14:paraId="70DBA7A0" w14:textId="77777777" w:rsidR="00006DA1" w:rsidRPr="00516174" w:rsidRDefault="00006DA1" w:rsidP="00006DA1">
      <w:pPr>
        <w:tabs>
          <w:tab w:val="left" w:pos="720"/>
          <w:tab w:val="right" w:pos="9180"/>
        </w:tabs>
      </w:pPr>
      <w:r w:rsidRPr="00516174">
        <w:t>or consider the algorithm of Vincenty (1975).</w:t>
      </w:r>
    </w:p>
    <w:p w14:paraId="35BAA2EE" w14:textId="77777777" w:rsidR="00006DA1" w:rsidRPr="00C06068" w:rsidRDefault="00006DA1" w:rsidP="00114D4F">
      <w:pPr>
        <w:pStyle w:val="AppendixHeading3"/>
      </w:pPr>
      <w:bookmarkStart w:id="111" w:name="_Toc135830122"/>
      <w:r w:rsidRPr="00C06068">
        <w:t>Azimuth from one point to another</w:t>
      </w:r>
      <w:bookmarkEnd w:id="111"/>
    </w:p>
    <w:p w14:paraId="54095D66" w14:textId="77777777" w:rsidR="00006DA1" w:rsidRPr="00516174" w:rsidRDefault="00006DA1" w:rsidP="00006DA1">
      <w:pPr>
        <w:tabs>
          <w:tab w:val="left" w:pos="720"/>
          <w:tab w:val="right" w:pos="8460"/>
        </w:tabs>
      </w:pPr>
      <w:r w:rsidRPr="00516174">
        <w:t xml:space="preserve">The azimuth, </w:t>
      </w:r>
      <w:r w:rsidRPr="00516174">
        <w:rPr>
          <w:i/>
        </w:rPr>
        <w:sym w:font="Symbol" w:char="F061"/>
      </w:r>
      <w:r w:rsidRPr="00516174">
        <w:t>, from u to v, measured clockwise from north, is</w:t>
      </w:r>
    </w:p>
    <w:p w14:paraId="06510333" w14:textId="77777777" w:rsidR="00006DA1" w:rsidRPr="00516174" w:rsidRDefault="00006DA1" w:rsidP="00006DA1">
      <w:pPr>
        <w:tabs>
          <w:tab w:val="left" w:pos="720"/>
          <w:tab w:val="right" w:pos="8460"/>
        </w:tabs>
      </w:pPr>
    </w:p>
    <w:p w14:paraId="6CF479A4" w14:textId="77777777" w:rsidR="00006DA1" w:rsidRPr="00516174" w:rsidRDefault="00006DA1" w:rsidP="00006DA1">
      <w:pPr>
        <w:tabs>
          <w:tab w:val="left" w:pos="720"/>
          <w:tab w:val="right" w:pos="9180"/>
        </w:tabs>
      </w:pPr>
      <w:r w:rsidRPr="00516174">
        <w:tab/>
      </w:r>
      <w:ins w:id="112" w:author="Conley, Andrea Christina" w:date="2023-05-24T14:10:00Z">
        <w:r w:rsidR="002B0D48" w:rsidRPr="00063CE9">
          <w:rPr>
            <w:noProof/>
            <w:position w:val="-34"/>
          </w:rPr>
          <w:object w:dxaOrig="3120" w:dyaOrig="800" w14:anchorId="4C19C615">
            <v:shape id="_x0000_i1027" type="#_x0000_t75" alt="" style="width:157.1pt;height:39.25pt;mso-width-percent:0;mso-height-percent:0;mso-width-percent:0;mso-height-percent:0" o:ole="">
              <v:imagedata r:id="rId96" o:title=""/>
            </v:shape>
            <o:OLEObject Type="Embed" ProgID="Equation.3" ShapeID="_x0000_i1027" DrawAspect="Content" ObjectID="_1750488117" r:id="rId97"/>
          </w:object>
        </w:r>
      </w:ins>
      <w:r w:rsidRPr="00516174">
        <w:tab/>
        <w:t>(8)</w:t>
      </w:r>
    </w:p>
    <w:p w14:paraId="79EB78AB" w14:textId="77777777" w:rsidR="00006DA1" w:rsidRPr="00516174" w:rsidRDefault="00006DA1" w:rsidP="00006DA1">
      <w:pPr>
        <w:tabs>
          <w:tab w:val="left" w:pos="720"/>
          <w:tab w:val="right" w:pos="9180"/>
        </w:tabs>
      </w:pPr>
    </w:p>
    <w:p w14:paraId="59812E22" w14:textId="77777777" w:rsidR="00006DA1" w:rsidRPr="00516174" w:rsidRDefault="00006DA1" w:rsidP="00006DA1">
      <w:pPr>
        <w:tabs>
          <w:tab w:val="left" w:pos="720"/>
          <w:tab w:val="right" w:pos="8460"/>
        </w:tabs>
      </w:pPr>
      <w:r w:rsidRPr="00516174">
        <w:t>where n is the vector pointing to the north pole, n = [0, 0, 1].</w:t>
      </w:r>
    </w:p>
    <w:p w14:paraId="4BD3AB7D" w14:textId="77777777" w:rsidR="00006DA1" w:rsidRPr="00516174" w:rsidRDefault="00006DA1" w:rsidP="00114D4F">
      <w:pPr>
        <w:pStyle w:val="AppendixHeading3"/>
      </w:pPr>
      <w:bookmarkStart w:id="113" w:name="_Toc135830123"/>
      <w:r w:rsidRPr="00516174">
        <w:t>Points on a great circle</w:t>
      </w:r>
      <w:bookmarkEnd w:id="113"/>
    </w:p>
    <w:p w14:paraId="1266ABC9" w14:textId="087402B6" w:rsidR="00006DA1" w:rsidRPr="00516174" w:rsidRDefault="00006DA1" w:rsidP="00006DA1">
      <w:pPr>
        <w:tabs>
          <w:tab w:val="left" w:pos="720"/>
          <w:tab w:val="right" w:pos="8460"/>
        </w:tabs>
      </w:pPr>
      <w:r w:rsidRPr="00516174">
        <w:t xml:space="preserve">Given two points defined by unit vectors u and v, to find another point, w, that lies on the great circle defined by u and v, at some angular distance </w:t>
      </w:r>
      <w:r w:rsidRPr="00516174">
        <w:rPr>
          <w:i/>
        </w:rPr>
        <w:sym w:font="Symbol" w:char="F064"/>
      </w:r>
      <w:r w:rsidRPr="00516174">
        <w:t>, measured from u in the direction of v (see</w:t>
      </w:r>
      <w:r>
        <w:t xml:space="preserve"> </w:t>
      </w:r>
      <w:r>
        <w:fldChar w:fldCharType="begin"/>
      </w:r>
      <w:r>
        <w:instrText xml:space="preserve"> REF _Ref52962666 \h </w:instrText>
      </w:r>
      <w:r>
        <w:fldChar w:fldCharType="end"/>
      </w:r>
      <w:r w:rsidRPr="00516174">
        <w:t>)</w:t>
      </w:r>
    </w:p>
    <w:p w14:paraId="07D8FB8A" w14:textId="77777777" w:rsidR="00006DA1" w:rsidRPr="00516174" w:rsidRDefault="00006DA1" w:rsidP="00006DA1">
      <w:pPr>
        <w:tabs>
          <w:tab w:val="left" w:pos="720"/>
          <w:tab w:val="right" w:pos="8460"/>
        </w:tabs>
      </w:pPr>
    </w:p>
    <w:p w14:paraId="2A36957B" w14:textId="77777777" w:rsidR="00006DA1" w:rsidRPr="00516174" w:rsidRDefault="00006DA1" w:rsidP="00006DA1">
      <w:pPr>
        <w:tabs>
          <w:tab w:val="left" w:pos="720"/>
          <w:tab w:val="right" w:pos="3780"/>
        </w:tabs>
      </w:pPr>
      <w:r>
        <w:rPr>
          <w:noProof/>
        </w:rPr>
        <w:t xml:space="preserve">       </w:t>
      </w:r>
      <w:r w:rsidRPr="00516174">
        <w:rPr>
          <w:noProof/>
        </w:rPr>
        <w:t xml:space="preserve"> </w:t>
      </w:r>
      <w:ins w:id="114" w:author="Conley, Andrea Christina" w:date="2023-05-24T14:10:00Z">
        <w:r w:rsidR="002B0D48" w:rsidRPr="00063CE9">
          <w:rPr>
            <w:noProof/>
            <w:position w:val="-28"/>
          </w:rPr>
          <w:object w:dxaOrig="1939" w:dyaOrig="680" w14:anchorId="52EAB27A">
            <v:shape id="_x0000_i1026" type="#_x0000_t75" alt="" style="width:97.1pt;height:32.75pt;mso-width-percent:0;mso-height-percent:0;mso-width-percent:0;mso-height-percent:0" o:ole="">
              <v:imagedata r:id="rId98" o:title=""/>
            </v:shape>
            <o:OLEObject Type="Embed" ProgID="Equation.3" ShapeID="_x0000_i1026" DrawAspect="Content" ObjectID="_1750488118" r:id="rId99"/>
          </w:object>
        </w:r>
      </w:ins>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Pr>
          <w:noProof/>
        </w:rPr>
        <w:t xml:space="preserve">   </w:t>
      </w:r>
      <w:r w:rsidRPr="00516174">
        <w:rPr>
          <w:noProof/>
        </w:rPr>
        <w:t xml:space="preserve"> (9)</w:t>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rPr>
          <w:noProof/>
        </w:rPr>
        <w:tab/>
      </w:r>
      <w:r w:rsidRPr="00516174">
        <w:tab/>
      </w:r>
      <w:r w:rsidRPr="00516174">
        <w:tab/>
      </w:r>
    </w:p>
    <w:p w14:paraId="0B1159F1" w14:textId="77777777" w:rsidR="00006DA1" w:rsidRPr="00516174" w:rsidRDefault="00006DA1" w:rsidP="00006DA1">
      <w:pPr>
        <w:tabs>
          <w:tab w:val="left" w:pos="720"/>
          <w:tab w:val="right" w:pos="3780"/>
        </w:tabs>
      </w:pPr>
    </w:p>
    <w:p w14:paraId="33B42641" w14:textId="77777777" w:rsidR="00006DA1" w:rsidRPr="00516174" w:rsidRDefault="00006DA1" w:rsidP="00006DA1">
      <w:pPr>
        <w:tabs>
          <w:tab w:val="left" w:pos="720"/>
          <w:tab w:val="right" w:pos="8460"/>
        </w:tabs>
      </w:pPr>
      <w:r w:rsidRPr="00516174">
        <w:t>Note that if many points, w</w:t>
      </w:r>
      <w:r w:rsidRPr="00516174">
        <w:rPr>
          <w:i/>
          <w:vertAlign w:val="subscript"/>
        </w:rPr>
        <w:t>i</w:t>
      </w:r>
      <w:r w:rsidRPr="00516174">
        <w:t xml:space="preserve">, are to be found along the same great circle defined by u and v, the normalized vector triple product, t, only needs to be computed once. </w:t>
      </w:r>
    </w:p>
    <w:p w14:paraId="212C4BD4" w14:textId="77777777" w:rsidR="00006DA1" w:rsidRPr="00516174" w:rsidRDefault="00006DA1" w:rsidP="00006DA1">
      <w:pPr>
        <w:pStyle w:val="SANDFigurePlacement"/>
      </w:pPr>
      <w:r w:rsidRPr="00516174">
        <w:rPr>
          <w:noProof/>
        </w:rPr>
        <mc:AlternateContent>
          <mc:Choice Requires="wpg">
            <w:drawing>
              <wp:inline distT="0" distB="0" distL="0" distR="0" wp14:anchorId="454B8DF8" wp14:editId="7E922D1F">
                <wp:extent cx="1209675" cy="1147445"/>
                <wp:effectExtent l="25400" t="0" r="0" b="71755"/>
                <wp:docPr id="61152036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9675" cy="1147445"/>
                          <a:chOff x="2160" y="7194"/>
                          <a:chExt cx="1905" cy="1807"/>
                        </a:xfrm>
                      </wpg:grpSpPr>
                      <wps:wsp>
                        <wps:cNvPr id="2054178042" name="Line 5"/>
                        <wps:cNvCnPr/>
                        <wps:spPr bwMode="auto">
                          <a:xfrm flipH="1" flipV="1">
                            <a:off x="2220" y="7564"/>
                            <a:ext cx="14" cy="143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2913865" name="Line 6"/>
                        <wps:cNvCnPr/>
                        <wps:spPr bwMode="auto">
                          <a:xfrm flipV="1">
                            <a:off x="2234" y="9000"/>
                            <a:ext cx="144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2313392" name="Line 7"/>
                        <wps:cNvCnPr/>
                        <wps:spPr bwMode="auto">
                          <a:xfrm flipV="1">
                            <a:off x="2234" y="8280"/>
                            <a:ext cx="126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600970" name="Line 8"/>
                        <wps:cNvCnPr/>
                        <wps:spPr bwMode="auto">
                          <a:xfrm flipV="1">
                            <a:off x="2234" y="7740"/>
                            <a:ext cx="72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6736784" name="Text Box 9"/>
                        <wps:cNvSpPr txBox="1">
                          <a:spLocks noChangeArrowheads="1"/>
                        </wps:cNvSpPr>
                        <wps:spPr bwMode="auto">
                          <a:xfrm>
                            <a:off x="2856" y="7418"/>
                            <a:ext cx="553"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F72A2" w14:textId="77777777" w:rsidR="00006DA1" w:rsidRPr="00AB4469" w:rsidRDefault="002B0D48" w:rsidP="00006DA1">
                              <w:pPr>
                                <w:rPr>
                                  <w:b/>
                                </w:rPr>
                              </w:pPr>
                              <w:r w:rsidRPr="00AB4469">
                                <w:rPr>
                                  <w:b/>
                                  <w:noProof/>
                                  <w:position w:val="-6"/>
                                </w:rPr>
                                <w:object w:dxaOrig="260" w:dyaOrig="279" w14:anchorId="4B1D5D49">
                                  <v:shape id="_x0000_i1038" type="#_x0000_t75" alt="" style="width:13.1pt;height:13.1pt;mso-width-percent:0;mso-height-percent:0;mso-width-percent:0;mso-height-percent:0" o:ole="">
                                    <v:imagedata r:id="rId100" o:title=""/>
                                  </v:shape>
                                  <o:OLEObject Type="Embed" ProgID="Equation.3" ShapeID="_x0000_i1038" DrawAspect="Content" ObjectID="_1750488120" r:id="rId101"/>
                                </w:object>
                              </w:r>
                            </w:p>
                          </w:txbxContent>
                        </wps:txbx>
                        <wps:bodyPr rot="0" vert="horz" wrap="none" lIns="91440" tIns="45720" rIns="91440" bIns="45720" anchor="t" anchorCtr="0" upright="1">
                          <a:spAutoFit/>
                        </wps:bodyPr>
                      </wps:wsp>
                      <wps:wsp>
                        <wps:cNvPr id="1192811541" name="Text Box 10"/>
                        <wps:cNvSpPr txBox="1">
                          <a:spLocks noChangeArrowheads="1"/>
                        </wps:cNvSpPr>
                        <wps:spPr bwMode="auto">
                          <a:xfrm>
                            <a:off x="3342" y="7952"/>
                            <a:ext cx="509"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B751C" w14:textId="77777777" w:rsidR="00006DA1" w:rsidRPr="00AB4469" w:rsidRDefault="002B0D48" w:rsidP="00006DA1">
                              <w:pPr>
                                <w:rPr>
                                  <w:b/>
                                </w:rPr>
                              </w:pPr>
                              <w:r w:rsidRPr="00AB4469">
                                <w:rPr>
                                  <w:b/>
                                  <w:noProof/>
                                  <w:position w:val="-6"/>
                                </w:rPr>
                                <w:object w:dxaOrig="200" w:dyaOrig="279" w14:anchorId="2F585E2F">
                                  <v:shape id="_x0000_i1037" type="#_x0000_t75" alt="" style="width:10.9pt;height:13.1pt;mso-width-percent:0;mso-height-percent:0;mso-width-percent:0;mso-height-percent:0" o:ole="">
                                    <v:imagedata r:id="rId102" o:title=""/>
                                  </v:shape>
                                  <o:OLEObject Type="Embed" ProgID="Equation.3" ShapeID="_x0000_i1037" DrawAspect="Content" ObjectID="_1750488121" r:id="rId103"/>
                                </w:object>
                              </w:r>
                            </w:p>
                          </w:txbxContent>
                        </wps:txbx>
                        <wps:bodyPr rot="0" vert="horz" wrap="none" lIns="91440" tIns="45720" rIns="91440" bIns="45720" anchor="t" anchorCtr="0" upright="1">
                          <a:spAutoFit/>
                        </wps:bodyPr>
                      </wps:wsp>
                      <wps:wsp>
                        <wps:cNvPr id="1945290769" name="Text Box 11"/>
                        <wps:cNvSpPr txBox="1">
                          <a:spLocks noChangeArrowheads="1"/>
                        </wps:cNvSpPr>
                        <wps:spPr bwMode="auto">
                          <a:xfrm>
                            <a:off x="3596" y="8552"/>
                            <a:ext cx="469"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AF590" w14:textId="77777777" w:rsidR="00006DA1" w:rsidRPr="00AB4469" w:rsidRDefault="002B0D48" w:rsidP="00006DA1">
                              <w:pPr>
                                <w:rPr>
                                  <w:b/>
                                </w:rPr>
                              </w:pPr>
                              <w:r w:rsidRPr="00AB4469">
                                <w:rPr>
                                  <w:b/>
                                  <w:noProof/>
                                  <w:position w:val="-6"/>
                                </w:rPr>
                                <w:object w:dxaOrig="180" w:dyaOrig="320" w14:anchorId="413B85EE">
                                  <v:shape id="_x0000_i1036" type="#_x0000_t75" alt="" style="width:8.75pt;height:14.2pt;mso-width-percent:0;mso-height-percent:0;mso-width-percent:0;mso-height-percent:0" o:ole="">
                                    <v:imagedata r:id="rId104" o:title=""/>
                                  </v:shape>
                                  <o:OLEObject Type="Embed" ProgID="Equation.3" ShapeID="_x0000_i1036" DrawAspect="Content" ObjectID="_1750488122" r:id="rId105"/>
                                </w:object>
                              </w:r>
                            </w:p>
                          </w:txbxContent>
                        </wps:txbx>
                        <wps:bodyPr rot="0" vert="horz" wrap="none" lIns="91440" tIns="45720" rIns="91440" bIns="45720" anchor="t" anchorCtr="0" upright="1">
                          <a:spAutoFit/>
                        </wps:bodyPr>
                      </wps:wsp>
                      <wps:wsp>
                        <wps:cNvPr id="1984142906" name="Text Box 12"/>
                        <wps:cNvSpPr txBox="1">
                          <a:spLocks noChangeArrowheads="1"/>
                        </wps:cNvSpPr>
                        <wps:spPr bwMode="auto">
                          <a:xfrm>
                            <a:off x="2177" y="8099"/>
                            <a:ext cx="394"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83C21" w14:textId="77777777" w:rsidR="00006DA1" w:rsidRPr="00AB4469" w:rsidRDefault="00006DA1" w:rsidP="00006DA1">
                              <w:pPr>
                                <w:rPr>
                                  <w:i/>
                                </w:rPr>
                              </w:pPr>
                              <w:r w:rsidRPr="00AB4469">
                                <w:rPr>
                                  <w:i/>
                                </w:rPr>
                                <w:t>δ</w:t>
                              </w:r>
                            </w:p>
                          </w:txbxContent>
                        </wps:txbx>
                        <wps:bodyPr rot="0" vert="horz" wrap="none" lIns="91440" tIns="45720" rIns="91440" bIns="45720" anchor="t" anchorCtr="0" upright="1">
                          <a:spAutoFit/>
                        </wps:bodyPr>
                      </wps:wsp>
                      <wps:wsp>
                        <wps:cNvPr id="1968579723" name="Arc 13"/>
                        <wps:cNvSpPr>
                          <a:spLocks/>
                        </wps:cNvSpPr>
                        <wps:spPr bwMode="auto">
                          <a:xfrm rot="-1406884">
                            <a:off x="2256" y="8470"/>
                            <a:ext cx="180" cy="180"/>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589661" name="Text Box 14"/>
                        <wps:cNvSpPr txBox="1">
                          <a:spLocks noChangeArrowheads="1"/>
                        </wps:cNvSpPr>
                        <wps:spPr bwMode="auto">
                          <a:xfrm>
                            <a:off x="2160" y="7194"/>
                            <a:ext cx="509" cy="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786E4" w14:textId="77777777" w:rsidR="00006DA1" w:rsidRPr="00AB4469" w:rsidRDefault="002B0D48" w:rsidP="00006DA1">
                              <w:pPr>
                                <w:rPr>
                                  <w:b/>
                                </w:rPr>
                              </w:pPr>
                              <w:r w:rsidRPr="00AB4469">
                                <w:rPr>
                                  <w:b/>
                                  <w:noProof/>
                                  <w:position w:val="-6"/>
                                </w:rPr>
                                <w:object w:dxaOrig="200" w:dyaOrig="279" w14:anchorId="4E3ECEEA">
                                  <v:shape id="_x0000_i1035" type="#_x0000_t75" alt="" style="width:10.9pt;height:13.1pt;mso-width-percent:0;mso-height-percent:0;mso-width-percent:0;mso-height-percent:0" o:ole="">
                                    <v:imagedata r:id="rId106" o:title=""/>
                                  </v:shape>
                                  <o:OLEObject Type="Embed" ProgID="Equation.3" ShapeID="_x0000_i1035" DrawAspect="Content" ObjectID="_1750488123" r:id="rId107"/>
                                </w:object>
                              </w:r>
                            </w:p>
                          </w:txbxContent>
                        </wps:txbx>
                        <wps:bodyPr rot="0" vert="horz" wrap="none" lIns="91440" tIns="45720" rIns="91440" bIns="45720" anchor="t" anchorCtr="0" upright="1">
                          <a:spAutoFit/>
                        </wps:bodyPr>
                      </wps:wsp>
                    </wpg:wgp>
                  </a:graphicData>
                </a:graphic>
              </wp:inline>
            </w:drawing>
          </mc:Choice>
          <mc:Fallback>
            <w:pict>
              <v:group w14:anchorId="454B8DF8" id="Group 4" o:spid="_x0000_s1042" style="width:95.25pt;height:90.35pt;mso-position-horizontal-relative:char;mso-position-vertical-relative:line" coordorigin="2160,7194" coordsize="1905,18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">
                <v:line id="Line 5" o:spid="_x0000_s1043" style="position:absolute;flip:x y;visibility:visible;mso-wrap-style:square" from="2220,7564" to="223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">
                  <v:stroke endarrow="block"/>
                </v:line>
                <v:line id="Line 6" o:spid="_x0000_s1044" style="position:absolute;flip:y;visibility:visible;mso-wrap-style:square" from="2234,9000" to="3674,9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">
                  <v:stroke endarrow="block"/>
                </v:line>
                <v:line id="Line 7" o:spid="_x0000_s1045" style="position:absolute;flip:y;visibility:visible;mso-wrap-style:square" from="2234,8280" to="349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">
                  <v:stroke endarrow="block"/>
                </v:line>
                <v:line id="Line 8" o:spid="_x0000_s1046" style="position:absolute;flip:y;visibility:visible;mso-wrap-style:square" from="2234,7740" to="2954,9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">
                  <v:stroke endarrow="block"/>
                </v:line>
                <v:shapetype id="_x0000_t202" coordsize="21600,21600" o:spt="202" path="m,l,21600r21600,l21600,xe">
                  <v:stroke joinstyle="miter"/>
                  <v:path gradientshapeok="t" o:connecttype="rect"/>
                </v:shapetype>
                <v:shape id="Text Box 9" o:spid="_x0000_s1047" type="#_x0000_t202" style="position:absolute;left:2856;top:7418;width:553;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" filled="f" stroked="f">
                  <v:textbox style="mso-fit-shape-to-text:t">
                    <w:txbxContent>
                      <w:p w14:paraId="063F72A2" w14:textId="77777777" w:rsidR="00006DA1" w:rsidRPr="00AB4469" w:rsidRDefault="002B0D48" w:rsidP="00006DA1">
                        <w:pPr>
                          <w:rPr>
                            <w:b/>
                          </w:rPr>
                        </w:pPr>
                        <w:r w:rsidRPr="00AB4469">
                          <w:rPr>
                            <w:b/>
                            <w:noProof/>
                            <w:position w:val="-6"/>
                          </w:rPr>
                          <w:object w:dxaOrig="260" w:dyaOrig="279" w14:anchorId="4B1D5D49">
                            <v:shape id="_x0000_i1038" type="#_x0000_t75" alt="" style="width:13.1pt;height:13.1pt;mso-width-percent:0;mso-height-percent:0;mso-width-percent:0;mso-height-percent:0" o:ole="">
                              <v:imagedata r:id="rId100" o:title=""/>
                            </v:shape>
                            <o:OLEObject Type="Embed" ProgID="Equation.3" ShapeID="_x0000_i1038" DrawAspect="Content" ObjectID="_1750488120" r:id="rId108"/>
                          </w:object>
                        </w:r>
                      </w:p>
                    </w:txbxContent>
                  </v:textbox>
                </v:shape>
                <v:shape id="Text Box 10" o:spid="_x0000_s1048" type="#_x0000_t202" style="position:absolute;left:3342;top:7952;width:509;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" filled="f" stroked="f">
                  <v:textbox style="mso-fit-shape-to-text:t">
                    <w:txbxContent>
                      <w:p w14:paraId="03CB751C" w14:textId="77777777" w:rsidR="00006DA1" w:rsidRPr="00AB4469" w:rsidRDefault="002B0D48" w:rsidP="00006DA1">
                        <w:pPr>
                          <w:rPr>
                            <w:b/>
                          </w:rPr>
                        </w:pPr>
                        <w:r w:rsidRPr="00AB4469">
                          <w:rPr>
                            <w:b/>
                            <w:noProof/>
                            <w:position w:val="-6"/>
                          </w:rPr>
                          <w:object w:dxaOrig="200" w:dyaOrig="279" w14:anchorId="2F585E2F">
                            <v:shape id="_x0000_i1037" type="#_x0000_t75" alt="" style="width:10.9pt;height:13.1pt;mso-width-percent:0;mso-height-percent:0;mso-width-percent:0;mso-height-percent:0" o:ole="">
                              <v:imagedata r:id="rId102" o:title=""/>
                            </v:shape>
                            <o:OLEObject Type="Embed" ProgID="Equation.3" ShapeID="_x0000_i1037" DrawAspect="Content" ObjectID="_1750488121" r:id="rId109"/>
                          </w:object>
                        </w:r>
                      </w:p>
                    </w:txbxContent>
                  </v:textbox>
                </v:shape>
                <v:shape id="Text Box 11" o:spid="_x0000_s1049" type="#_x0000_t202" style="position:absolute;left:3596;top:8552;width:469;height:42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" filled="f" stroked="f">
                  <v:textbox style="mso-fit-shape-to-text:t">
                    <w:txbxContent>
                      <w:p w14:paraId="6CCAF590" w14:textId="77777777" w:rsidR="00006DA1" w:rsidRPr="00AB4469" w:rsidRDefault="002B0D48" w:rsidP="00006DA1">
                        <w:pPr>
                          <w:rPr>
                            <w:b/>
                          </w:rPr>
                        </w:pPr>
                        <w:r w:rsidRPr="00AB4469">
                          <w:rPr>
                            <w:b/>
                            <w:noProof/>
                            <w:position w:val="-6"/>
                          </w:rPr>
                          <w:object w:dxaOrig="180" w:dyaOrig="320" w14:anchorId="413B85EE">
                            <v:shape id="_x0000_i1036" type="#_x0000_t75" alt="" style="width:8.75pt;height:14.2pt;mso-width-percent:0;mso-height-percent:0;mso-width-percent:0;mso-height-percent:0" o:ole="">
                              <v:imagedata r:id="rId104" o:title=""/>
                            </v:shape>
                            <o:OLEObject Type="Embed" ProgID="Equation.3" ShapeID="_x0000_i1036" DrawAspect="Content" ObjectID="_1750488122" r:id="rId110"/>
                          </w:object>
                        </w:r>
                      </w:p>
                    </w:txbxContent>
                  </v:textbox>
                </v:shape>
                <v:shape id="Text Box 12" o:spid="_x0000_s1050" type="#_x0000_t202" style="position:absolute;left:2177;top:8099;width:394;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" filled="f" stroked="f">
                  <v:textbox style="mso-fit-shape-to-text:t">
                    <w:txbxContent>
                      <w:p w14:paraId="13483C21" w14:textId="77777777" w:rsidR="00006DA1" w:rsidRPr="00AB4469" w:rsidRDefault="00006DA1" w:rsidP="00006DA1">
                        <w:pPr>
                          <w:rPr>
                            <w:i/>
                          </w:rPr>
                        </w:pPr>
                        <w:r w:rsidRPr="00AB4469">
                          <w:rPr>
                            <w:i/>
                          </w:rPr>
                          <w:t>δ</w:t>
                        </w:r>
                      </w:p>
                    </w:txbxContent>
                  </v:textbox>
                </v:shape>
                <v:shape id="Arc 13" o:spid="_x0000_s1051" style="position:absolute;left:2256;top:8470;width:180;height:180;rotation:-1536692fd;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" path="m-1,nfc11929,,21600,9670,21600,21600em-1,nsc11929,,21600,9670,21600,21600l,21600,-1,xe" filled="f">
                  <v:path arrowok="t" o:extrusionok="f" o:connecttype="custom" o:connectlocs="0,0;180,180;0,180" o:connectangles="0,0,0"/>
                </v:shape>
                <v:shape id="Text Box 14" o:spid="_x0000_s1052" type="#_x0000_t202" style="position:absolute;left:2160;top:7194;width:509;height:41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" filled="f" stroked="f">
                  <v:textbox style="mso-fit-shape-to-text:t">
                    <w:txbxContent>
                      <w:p w14:paraId="553786E4" w14:textId="77777777" w:rsidR="00006DA1" w:rsidRPr="00AB4469" w:rsidRDefault="002B0D48" w:rsidP="00006DA1">
                        <w:pPr>
                          <w:rPr>
                            <w:b/>
                          </w:rPr>
                        </w:pPr>
                        <w:r w:rsidRPr="00AB4469">
                          <w:rPr>
                            <w:b/>
                            <w:noProof/>
                            <w:position w:val="-6"/>
                          </w:rPr>
                          <w:object w:dxaOrig="200" w:dyaOrig="279" w14:anchorId="4E3ECEEA">
                            <v:shape id="_x0000_i1035" type="#_x0000_t75" alt="" style="width:10.9pt;height:13.1pt;mso-width-percent:0;mso-height-percent:0;mso-width-percent:0;mso-height-percent:0" o:ole="">
                              <v:imagedata r:id="rId106" o:title=""/>
                            </v:shape>
                            <o:OLEObject Type="Embed" ProgID="Equation.3" ShapeID="_x0000_i1035" DrawAspect="Content" ObjectID="_1750488123" r:id="rId111"/>
                          </w:object>
                        </w:r>
                      </w:p>
                    </w:txbxContent>
                  </v:textbox>
                </v:shape>
                <w10:anchorlock/>
              </v:group>
            </w:pict>
          </mc:Fallback>
        </mc:AlternateContent>
      </w:r>
    </w:p>
    <w:p w14:paraId="3B65D10B" w14:textId="526D784C" w:rsidR="00006DA1" w:rsidRPr="004234D4" w:rsidRDefault="00006DA1" w:rsidP="00006DA1">
      <w:pPr>
        <w:pStyle w:val="SANDCaptionFigure"/>
        <w:rPr>
          <w:bCs/>
        </w:rPr>
      </w:pPr>
      <w:bookmarkStart w:id="115" w:name="_Toc135830221"/>
      <w:r w:rsidRPr="004234D4">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6</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5</w:t>
      </w:r>
      <w:r w:rsidR="00901E54">
        <w:rPr>
          <w:bCs/>
        </w:rPr>
        <w:fldChar w:fldCharType="end"/>
      </w:r>
      <w:r w:rsidRPr="004234D4">
        <w:rPr>
          <w:bCs/>
        </w:rPr>
        <w:t>. Calculation of w given u and v.</w:t>
      </w:r>
      <w:r>
        <w:rPr>
          <w:bCs/>
        </w:rPr>
        <w:t xml:space="preserve"> </w:t>
      </w:r>
      <w:r w:rsidRPr="004234D4">
        <w:rPr>
          <w:bCs/>
        </w:rPr>
        <w:t>All vectors are of unit length and lie entirely in the plane of the figure.</w:t>
      </w:r>
      <w:bookmarkEnd w:id="115"/>
    </w:p>
    <w:p w14:paraId="4C116258" w14:textId="77777777" w:rsidR="00006DA1" w:rsidRPr="00C06068" w:rsidRDefault="00006DA1" w:rsidP="00114D4F">
      <w:pPr>
        <w:pStyle w:val="AppendixHeading3"/>
      </w:pPr>
      <w:bookmarkStart w:id="116" w:name="_Toc135830124"/>
      <w:r w:rsidRPr="00C06068">
        <w:t>Finding a new point some distance and azimuth from another point</w:t>
      </w:r>
      <w:bookmarkEnd w:id="116"/>
    </w:p>
    <w:p w14:paraId="51F6B185" w14:textId="487A8CF7" w:rsidR="00006DA1" w:rsidRPr="00516174" w:rsidRDefault="00006DA1" w:rsidP="00006DA1">
      <w:pPr>
        <w:tabs>
          <w:tab w:val="left" w:pos="720"/>
          <w:tab w:val="right" w:pos="8460"/>
        </w:tabs>
      </w:pPr>
      <w:r w:rsidRPr="00516174">
        <w:t xml:space="preserve">To find a point, w, that is some specified distance </w:t>
      </w:r>
      <w:r w:rsidRPr="00516174">
        <w:rPr>
          <w:i/>
        </w:rPr>
        <w:sym w:font="Symbol" w:char="F064"/>
      </w:r>
      <w:r w:rsidRPr="00516174">
        <w:t xml:space="preserve"> from p in direction </w:t>
      </w:r>
      <w:r w:rsidRPr="00516174">
        <w:rPr>
          <w:i/>
        </w:rPr>
        <w:t>φ</w:t>
      </w:r>
      <w:r w:rsidRPr="00516174">
        <w:t>, (see</w:t>
      </w:r>
      <w:r>
        <w:t xml:space="preserve"> </w:t>
      </w:r>
      <w:r>
        <w:fldChar w:fldCharType="begin"/>
      </w:r>
      <w:r>
        <w:instrText xml:space="preserve"> REF _Ref52962691 \h </w:instrText>
      </w:r>
      <w:r>
        <w:fldChar w:fldCharType="end"/>
      </w:r>
      <w:r w:rsidRPr="00516174">
        <w:t xml:space="preserve">) we first find an intermediate point u, distance </w:t>
      </w:r>
      <w:r w:rsidRPr="00516174">
        <w:rPr>
          <w:i/>
        </w:rPr>
        <w:t>δ</w:t>
      </w:r>
      <w:r w:rsidRPr="00516174">
        <w:t xml:space="preserve"> north of p by applying Equation 9 with v = n = [0, 0, 1].</w:t>
      </w:r>
      <w:r>
        <w:t xml:space="preserve"> </w:t>
      </w:r>
      <w:r w:rsidRPr="00516174">
        <w:t>Then w is found by rotating u around p by angle α = -</w:t>
      </w:r>
      <w:r w:rsidRPr="00516174">
        <w:rPr>
          <w:i/>
        </w:rPr>
        <w:t>φ</w:t>
      </w:r>
      <w:r w:rsidRPr="00516174">
        <w:t>.</w:t>
      </w:r>
    </w:p>
    <w:p w14:paraId="00051635" w14:textId="77777777" w:rsidR="00006DA1" w:rsidRPr="00516174" w:rsidRDefault="00006DA1" w:rsidP="00006DA1">
      <w:pPr>
        <w:tabs>
          <w:tab w:val="left" w:pos="720"/>
          <w:tab w:val="right" w:pos="8460"/>
        </w:tabs>
      </w:pPr>
    </w:p>
    <w:p w14:paraId="5E31AF64" w14:textId="77777777" w:rsidR="00006DA1" w:rsidRPr="00516174" w:rsidRDefault="00006DA1" w:rsidP="00006DA1">
      <w:pPr>
        <w:tabs>
          <w:tab w:val="left" w:pos="720"/>
          <w:tab w:val="right" w:pos="8460"/>
        </w:tabs>
      </w:pPr>
      <w:r w:rsidRPr="00516174">
        <w:tab/>
      </w:r>
      <w:ins w:id="117" w:author="Conley, Andrea Christina" w:date="2023-05-24T14:10:00Z">
        <w:r w:rsidR="002B0D48" w:rsidRPr="00063CE9">
          <w:rPr>
            <w:noProof/>
            <w:position w:val="-10"/>
          </w:rPr>
          <w:object w:dxaOrig="4380" w:dyaOrig="340" w14:anchorId="48D9E9C9">
            <v:shape id="_x0000_i1025" type="#_x0000_t75" alt="" style="width:220.35pt;height:18.55pt;mso-width-percent:0;mso-height-percent:0;mso-width-percent:0;mso-height-percent:0" o:ole="">
              <v:imagedata r:id="rId112" o:title=""/>
            </v:shape>
            <o:OLEObject Type="Embed" ProgID="Equation.3" ShapeID="_x0000_i1025" DrawAspect="Content" ObjectID="_1750488119" r:id="rId113"/>
          </w:object>
        </w:r>
      </w:ins>
      <w:r w:rsidRPr="00516174">
        <w:tab/>
        <w:t>(10)</w:t>
      </w:r>
    </w:p>
    <w:p w14:paraId="33227BC0" w14:textId="77777777" w:rsidR="00006DA1" w:rsidRPr="00516174" w:rsidRDefault="00006DA1" w:rsidP="00006DA1">
      <w:pPr>
        <w:tabs>
          <w:tab w:val="left" w:pos="720"/>
          <w:tab w:val="right" w:pos="8460"/>
        </w:tabs>
      </w:pPr>
    </w:p>
    <w:p w14:paraId="4CF25615" w14:textId="77777777" w:rsidR="00006DA1" w:rsidRPr="00516174" w:rsidRDefault="00006DA1" w:rsidP="00006DA1">
      <w:pPr>
        <w:tabs>
          <w:tab w:val="left" w:pos="720"/>
          <w:tab w:val="right" w:pos="8460"/>
        </w:tabs>
      </w:pPr>
      <w:r w:rsidRPr="00516174">
        <w:t>α is equal to –</w:t>
      </w:r>
      <w:r w:rsidRPr="00516174">
        <w:rPr>
          <w:i/>
        </w:rPr>
        <w:t>φ</w:t>
      </w:r>
      <w:r w:rsidRPr="00516174">
        <w:t xml:space="preserve"> because rotations defined by equation 10 are positive clockwise when viewed in the direction of the pole of rotation p.</w:t>
      </w:r>
    </w:p>
    <w:p w14:paraId="07DD3B99" w14:textId="77777777" w:rsidR="00006DA1" w:rsidRPr="00516174" w:rsidRDefault="00006DA1" w:rsidP="00006DA1">
      <w:pPr>
        <w:pStyle w:val="SANDFigurePlacement"/>
      </w:pPr>
      <w:r w:rsidRPr="00516174">
        <w:rPr>
          <w:noProof/>
        </w:rPr>
        <w:lastRenderedPageBreak/>
        <w:drawing>
          <wp:inline distT="0" distB="0" distL="0" distR="0" wp14:anchorId="43BCE95B" wp14:editId="41511E00">
            <wp:extent cx="2973705" cy="2118995"/>
            <wp:effectExtent l="0" t="0" r="0" b="1905"/>
            <wp:docPr id="1654591587" name="Picture 165459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l="29185" t="35208" r="27032" b="27153"/>
                    <a:stretch>
                      <a:fillRect/>
                    </a:stretch>
                  </pic:blipFill>
                  <pic:spPr bwMode="auto">
                    <a:xfrm>
                      <a:off x="0" y="0"/>
                      <a:ext cx="2973705" cy="2118995"/>
                    </a:xfrm>
                    <a:prstGeom prst="rect">
                      <a:avLst/>
                    </a:prstGeom>
                    <a:noFill/>
                    <a:ln>
                      <a:noFill/>
                    </a:ln>
                  </pic:spPr>
                </pic:pic>
              </a:graphicData>
            </a:graphic>
          </wp:inline>
        </w:drawing>
      </w:r>
    </w:p>
    <w:p w14:paraId="4D441980" w14:textId="0C970636" w:rsidR="00006DA1" w:rsidRPr="00C06068" w:rsidRDefault="00006DA1" w:rsidP="00006DA1">
      <w:pPr>
        <w:pStyle w:val="SANDCaptionFigure"/>
        <w:rPr>
          <w:bCs/>
        </w:rPr>
      </w:pPr>
      <w:bookmarkStart w:id="118" w:name="_Toc135830222"/>
      <w:r w:rsidRPr="00C06068">
        <w:rPr>
          <w:bCs/>
        </w:rPr>
        <w:t xml:space="preserve">Figure </w:t>
      </w:r>
      <w:r w:rsidR="00901E54">
        <w:rPr>
          <w:bCs/>
        </w:rPr>
        <w:fldChar w:fldCharType="begin"/>
      </w:r>
      <w:r w:rsidR="00901E54">
        <w:rPr>
          <w:bCs/>
        </w:rPr>
        <w:instrText xml:space="preserve"> STYLEREF 1 \s </w:instrText>
      </w:r>
      <w:r w:rsidR="00901E54">
        <w:rPr>
          <w:bCs/>
        </w:rPr>
        <w:fldChar w:fldCharType="separate"/>
      </w:r>
      <w:r w:rsidR="00901E54">
        <w:rPr>
          <w:bCs/>
          <w:noProof/>
        </w:rPr>
        <w:t>6</w:t>
      </w:r>
      <w:r w:rsidR="00901E54">
        <w:rPr>
          <w:bCs/>
        </w:rPr>
        <w:fldChar w:fldCharType="end"/>
      </w:r>
      <w:r w:rsidR="00901E54">
        <w:rPr>
          <w:bCs/>
        </w:rPr>
        <w:noBreakHyphen/>
      </w:r>
      <w:r w:rsidR="00901E54">
        <w:rPr>
          <w:bCs/>
        </w:rPr>
        <w:fldChar w:fldCharType="begin"/>
      </w:r>
      <w:r w:rsidR="00901E54">
        <w:rPr>
          <w:bCs/>
        </w:rPr>
        <w:instrText xml:space="preserve"> SEQ Figure \* ARABIC \s 1 </w:instrText>
      </w:r>
      <w:r w:rsidR="00901E54">
        <w:rPr>
          <w:bCs/>
        </w:rPr>
        <w:fldChar w:fldCharType="separate"/>
      </w:r>
      <w:r w:rsidR="00901E54">
        <w:rPr>
          <w:bCs/>
          <w:noProof/>
        </w:rPr>
        <w:t>6</w:t>
      </w:r>
      <w:r w:rsidR="00901E54">
        <w:rPr>
          <w:bCs/>
        </w:rPr>
        <w:fldChar w:fldCharType="end"/>
      </w:r>
      <w:r w:rsidRPr="00C06068">
        <w:rPr>
          <w:bCs/>
        </w:rPr>
        <w:t>. Start at point p, located at latitude, longitude 45°, 0°.</w:t>
      </w:r>
      <w:r>
        <w:rPr>
          <w:bCs/>
        </w:rPr>
        <w:t xml:space="preserve"> </w:t>
      </w:r>
      <w:r w:rsidRPr="00C06068">
        <w:rPr>
          <w:bCs/>
        </w:rPr>
        <w:t>Find a new point u δ = 20° north of p.</w:t>
      </w:r>
      <w:r>
        <w:rPr>
          <w:bCs/>
        </w:rPr>
        <w:t xml:space="preserve"> </w:t>
      </w:r>
      <w:r w:rsidRPr="00C06068">
        <w:rPr>
          <w:bCs/>
        </w:rPr>
        <w:t>Then rotate u φ = 235° around p to position w.</w:t>
      </w:r>
      <w:r>
        <w:rPr>
          <w:bCs/>
        </w:rPr>
        <w:t xml:space="preserve"> </w:t>
      </w:r>
      <w:r w:rsidRPr="00C06068">
        <w:rPr>
          <w:bCs/>
        </w:rPr>
        <w:t xml:space="preserve">Note that </w:t>
      </w:r>
      <w:r w:rsidRPr="00C06068">
        <w:rPr>
          <w:bCs/>
        </w:rPr>
        <w:sym w:font="Symbol" w:char="F0D0"/>
      </w:r>
      <w:r w:rsidRPr="00C06068">
        <w:rPr>
          <w:bCs/>
        </w:rPr>
        <w:t>pu = </w:t>
      </w:r>
      <w:r w:rsidRPr="00C06068">
        <w:rPr>
          <w:bCs/>
        </w:rPr>
        <w:sym w:font="Symbol" w:char="F0D0"/>
      </w:r>
      <w:r w:rsidRPr="00C06068">
        <w:rPr>
          <w:bCs/>
        </w:rPr>
        <w:t>pw = δ = 20°.</w:t>
      </w:r>
      <w:bookmarkEnd w:id="118"/>
    </w:p>
    <w:p w14:paraId="0969CD8D" w14:textId="77777777" w:rsidR="00006DA1" w:rsidRDefault="00006DA1">
      <w:pPr>
        <w:spacing w:after="160" w:line="259" w:lineRule="auto"/>
      </w:pPr>
    </w:p>
    <w:p w14:paraId="2BF193EE" w14:textId="77777777" w:rsidR="003406E0" w:rsidRPr="00C06068" w:rsidRDefault="003406E0" w:rsidP="00114D4F">
      <w:pPr>
        <w:pStyle w:val="AppendixHeading1"/>
        <w:rPr>
          <w:bCs/>
        </w:rPr>
      </w:pPr>
      <w:bookmarkStart w:id="119" w:name="_Toc135818184"/>
      <w:bookmarkStart w:id="120" w:name="_Toc135826136"/>
      <w:bookmarkStart w:id="121" w:name="_Toc135826289"/>
      <w:bookmarkStart w:id="122" w:name="_Toc135829574"/>
      <w:bookmarkStart w:id="123" w:name="_Toc135830125"/>
      <w:bookmarkStart w:id="124" w:name="_Toc135818185"/>
      <w:bookmarkStart w:id="125" w:name="_Toc135826137"/>
      <w:bookmarkStart w:id="126" w:name="_Toc135826290"/>
      <w:bookmarkStart w:id="127" w:name="_Toc135829575"/>
      <w:bookmarkStart w:id="128" w:name="_Toc135830126"/>
      <w:bookmarkStart w:id="129" w:name="_Toc135818186"/>
      <w:bookmarkStart w:id="130" w:name="_Toc135826138"/>
      <w:bookmarkStart w:id="131" w:name="_Toc135826291"/>
      <w:bookmarkStart w:id="132" w:name="_Toc135829576"/>
      <w:bookmarkStart w:id="133" w:name="_Toc135830127"/>
      <w:bookmarkStart w:id="134" w:name="_Toc135818187"/>
      <w:bookmarkStart w:id="135" w:name="_Toc135826139"/>
      <w:bookmarkStart w:id="136" w:name="_Toc135826292"/>
      <w:bookmarkStart w:id="137" w:name="_Toc135829577"/>
      <w:bookmarkStart w:id="138" w:name="_Toc135830128"/>
      <w:bookmarkStart w:id="139" w:name="_Toc135818188"/>
      <w:bookmarkStart w:id="140" w:name="_Toc135826140"/>
      <w:bookmarkStart w:id="141" w:name="_Toc135826293"/>
      <w:bookmarkStart w:id="142" w:name="_Toc135829578"/>
      <w:bookmarkStart w:id="143" w:name="_Toc135830129"/>
      <w:bookmarkStart w:id="144" w:name="_Toc135818189"/>
      <w:bookmarkStart w:id="145" w:name="_Toc135826141"/>
      <w:bookmarkStart w:id="146" w:name="_Toc135826294"/>
      <w:bookmarkStart w:id="147" w:name="_Toc135829579"/>
      <w:bookmarkStart w:id="148" w:name="_Toc135830130"/>
      <w:bookmarkStart w:id="149" w:name="_Toc135818190"/>
      <w:bookmarkStart w:id="150" w:name="_Toc135826142"/>
      <w:bookmarkStart w:id="151" w:name="_Toc135826295"/>
      <w:bookmarkStart w:id="152" w:name="_Toc135829580"/>
      <w:bookmarkStart w:id="153" w:name="_Toc135830131"/>
      <w:bookmarkStart w:id="154" w:name="_Toc135818191"/>
      <w:bookmarkStart w:id="155" w:name="_Toc135826143"/>
      <w:bookmarkStart w:id="156" w:name="_Toc135826296"/>
      <w:bookmarkStart w:id="157" w:name="_Toc135829581"/>
      <w:bookmarkStart w:id="158" w:name="_Toc135830132"/>
      <w:bookmarkStart w:id="159" w:name="_Toc135818192"/>
      <w:bookmarkStart w:id="160" w:name="_Toc135826144"/>
      <w:bookmarkStart w:id="161" w:name="_Toc135826297"/>
      <w:bookmarkStart w:id="162" w:name="_Toc135829582"/>
      <w:bookmarkStart w:id="163" w:name="_Toc135830133"/>
      <w:bookmarkStart w:id="164" w:name="_Toc135818193"/>
      <w:bookmarkStart w:id="165" w:name="_Toc135826145"/>
      <w:bookmarkStart w:id="166" w:name="_Toc135826298"/>
      <w:bookmarkStart w:id="167" w:name="_Toc135829583"/>
      <w:bookmarkStart w:id="168" w:name="_Toc135830134"/>
      <w:bookmarkStart w:id="169" w:name="_Toc135818194"/>
      <w:bookmarkStart w:id="170" w:name="_Toc135826146"/>
      <w:bookmarkStart w:id="171" w:name="_Toc135826299"/>
      <w:bookmarkStart w:id="172" w:name="_Toc135829584"/>
      <w:bookmarkStart w:id="173" w:name="_Toc135830135"/>
      <w:bookmarkStart w:id="174" w:name="_Toc135818195"/>
      <w:bookmarkStart w:id="175" w:name="_Toc135826147"/>
      <w:bookmarkStart w:id="176" w:name="_Toc135826300"/>
      <w:bookmarkStart w:id="177" w:name="_Toc135829585"/>
      <w:bookmarkStart w:id="178" w:name="_Toc135830136"/>
      <w:bookmarkStart w:id="179" w:name="_Toc135818196"/>
      <w:bookmarkStart w:id="180" w:name="_Toc135826148"/>
      <w:bookmarkStart w:id="181" w:name="_Toc135826301"/>
      <w:bookmarkStart w:id="182" w:name="_Toc135829586"/>
      <w:bookmarkStart w:id="183" w:name="_Toc135830137"/>
      <w:bookmarkStart w:id="184" w:name="_Toc135818197"/>
      <w:bookmarkStart w:id="185" w:name="_Toc135826149"/>
      <w:bookmarkStart w:id="186" w:name="_Toc135826302"/>
      <w:bookmarkStart w:id="187" w:name="_Toc135829587"/>
      <w:bookmarkStart w:id="188" w:name="_Toc135830138"/>
      <w:bookmarkStart w:id="189" w:name="_Toc135818198"/>
      <w:bookmarkStart w:id="190" w:name="_Toc135826150"/>
      <w:bookmarkStart w:id="191" w:name="_Toc135826303"/>
      <w:bookmarkStart w:id="192" w:name="_Toc135829588"/>
      <w:bookmarkStart w:id="193" w:name="_Toc135830139"/>
      <w:bookmarkStart w:id="194" w:name="_Toc135818199"/>
      <w:bookmarkStart w:id="195" w:name="_Toc135826151"/>
      <w:bookmarkStart w:id="196" w:name="_Toc135826304"/>
      <w:bookmarkStart w:id="197" w:name="_Toc135829589"/>
      <w:bookmarkStart w:id="198" w:name="_Toc135830140"/>
      <w:bookmarkStart w:id="199" w:name="_Toc135818200"/>
      <w:bookmarkStart w:id="200" w:name="_Toc135826152"/>
      <w:bookmarkStart w:id="201" w:name="_Toc135826305"/>
      <w:bookmarkStart w:id="202" w:name="_Toc135829590"/>
      <w:bookmarkStart w:id="203" w:name="_Toc135830141"/>
      <w:bookmarkStart w:id="204" w:name="_Toc135818201"/>
      <w:bookmarkStart w:id="205" w:name="_Toc135826153"/>
      <w:bookmarkStart w:id="206" w:name="_Toc135826306"/>
      <w:bookmarkStart w:id="207" w:name="_Toc135829591"/>
      <w:bookmarkStart w:id="208" w:name="_Toc135830142"/>
      <w:bookmarkStart w:id="209" w:name="_Toc135818202"/>
      <w:bookmarkStart w:id="210" w:name="_Toc135826154"/>
      <w:bookmarkStart w:id="211" w:name="_Toc135826307"/>
      <w:bookmarkStart w:id="212" w:name="_Toc135829592"/>
      <w:bookmarkStart w:id="213" w:name="_Toc135830143"/>
      <w:bookmarkStart w:id="214" w:name="_Toc135818203"/>
      <w:bookmarkStart w:id="215" w:name="_Toc135826155"/>
      <w:bookmarkStart w:id="216" w:name="_Toc135826308"/>
      <w:bookmarkStart w:id="217" w:name="_Toc135829593"/>
      <w:bookmarkStart w:id="218" w:name="_Toc135830144"/>
      <w:bookmarkStart w:id="219" w:name="_Toc135818204"/>
      <w:bookmarkStart w:id="220" w:name="_Toc135826156"/>
      <w:bookmarkStart w:id="221" w:name="_Toc135826309"/>
      <w:bookmarkStart w:id="222" w:name="_Toc135829594"/>
      <w:bookmarkStart w:id="223" w:name="_Toc135830145"/>
      <w:bookmarkStart w:id="224" w:name="_Toc135818205"/>
      <w:bookmarkStart w:id="225" w:name="_Toc135826157"/>
      <w:bookmarkStart w:id="226" w:name="_Toc135826310"/>
      <w:bookmarkStart w:id="227" w:name="_Toc135829595"/>
      <w:bookmarkStart w:id="228" w:name="_Toc135830146"/>
      <w:bookmarkStart w:id="229" w:name="_Toc135818206"/>
      <w:bookmarkStart w:id="230" w:name="_Toc135826158"/>
      <w:bookmarkStart w:id="231" w:name="_Toc135826311"/>
      <w:bookmarkStart w:id="232" w:name="_Toc135829596"/>
      <w:bookmarkStart w:id="233" w:name="_Toc135830147"/>
      <w:bookmarkStart w:id="234" w:name="_Toc135818207"/>
      <w:bookmarkStart w:id="235" w:name="_Toc135826159"/>
      <w:bookmarkStart w:id="236" w:name="_Toc135826312"/>
      <w:bookmarkStart w:id="237" w:name="_Toc135829597"/>
      <w:bookmarkStart w:id="238" w:name="_Toc135830148"/>
      <w:bookmarkStart w:id="239" w:name="_Toc135818208"/>
      <w:bookmarkStart w:id="240" w:name="_Toc135826160"/>
      <w:bookmarkStart w:id="241" w:name="_Toc135826313"/>
      <w:bookmarkStart w:id="242" w:name="_Toc135829598"/>
      <w:bookmarkStart w:id="243" w:name="_Toc135830149"/>
      <w:bookmarkStart w:id="244" w:name="_Toc135818209"/>
      <w:bookmarkStart w:id="245" w:name="_Toc135826161"/>
      <w:bookmarkStart w:id="246" w:name="_Toc135826314"/>
      <w:bookmarkStart w:id="247" w:name="_Toc135829599"/>
      <w:bookmarkStart w:id="248" w:name="_Toc135830150"/>
      <w:bookmarkStart w:id="249" w:name="_Toc135818210"/>
      <w:bookmarkStart w:id="250" w:name="_Toc135826162"/>
      <w:bookmarkStart w:id="251" w:name="_Toc135826315"/>
      <w:bookmarkStart w:id="252" w:name="_Toc135829600"/>
      <w:bookmarkStart w:id="253" w:name="_Toc135830151"/>
      <w:bookmarkStart w:id="254" w:name="_Toc135818211"/>
      <w:bookmarkStart w:id="255" w:name="_Toc135826163"/>
      <w:bookmarkStart w:id="256" w:name="_Toc135826316"/>
      <w:bookmarkStart w:id="257" w:name="_Toc135829601"/>
      <w:bookmarkStart w:id="258" w:name="_Toc135830152"/>
      <w:bookmarkStart w:id="259" w:name="_Toc135818212"/>
      <w:bookmarkStart w:id="260" w:name="_Toc135826164"/>
      <w:bookmarkStart w:id="261" w:name="_Toc135826317"/>
      <w:bookmarkStart w:id="262" w:name="_Toc135829602"/>
      <w:bookmarkStart w:id="263" w:name="_Toc135830153"/>
      <w:bookmarkStart w:id="264" w:name="_Toc135818213"/>
      <w:bookmarkStart w:id="265" w:name="_Toc135826165"/>
      <w:bookmarkStart w:id="266" w:name="_Toc135826318"/>
      <w:bookmarkStart w:id="267" w:name="_Toc135829603"/>
      <w:bookmarkStart w:id="268" w:name="_Toc135830154"/>
      <w:bookmarkStart w:id="269" w:name="_Toc135818214"/>
      <w:bookmarkStart w:id="270" w:name="_Toc135826166"/>
      <w:bookmarkStart w:id="271" w:name="_Toc135826319"/>
      <w:bookmarkStart w:id="272" w:name="_Toc135829604"/>
      <w:bookmarkStart w:id="273" w:name="_Toc135830155"/>
      <w:bookmarkStart w:id="274" w:name="_Toc135818215"/>
      <w:bookmarkStart w:id="275" w:name="_Toc135826167"/>
      <w:bookmarkStart w:id="276" w:name="_Toc135826320"/>
      <w:bookmarkStart w:id="277" w:name="_Toc135829605"/>
      <w:bookmarkStart w:id="278" w:name="_Toc135830156"/>
      <w:bookmarkStart w:id="279" w:name="_Toc135818216"/>
      <w:bookmarkStart w:id="280" w:name="_Toc135826168"/>
      <w:bookmarkStart w:id="281" w:name="_Toc135826321"/>
      <w:bookmarkStart w:id="282" w:name="_Toc135829606"/>
      <w:bookmarkStart w:id="283" w:name="_Toc135830157"/>
      <w:bookmarkStart w:id="284" w:name="_Toc135818217"/>
      <w:bookmarkStart w:id="285" w:name="_Toc135826169"/>
      <w:bookmarkStart w:id="286" w:name="_Toc135826322"/>
      <w:bookmarkStart w:id="287" w:name="_Toc135829607"/>
      <w:bookmarkStart w:id="288" w:name="_Toc135830158"/>
      <w:bookmarkStart w:id="289" w:name="_Toc135818218"/>
      <w:bookmarkStart w:id="290" w:name="_Toc135826170"/>
      <w:bookmarkStart w:id="291" w:name="_Toc135826323"/>
      <w:bookmarkStart w:id="292" w:name="_Toc135829608"/>
      <w:bookmarkStart w:id="293" w:name="_Toc135830159"/>
      <w:bookmarkStart w:id="294" w:name="_Toc135818219"/>
      <w:bookmarkStart w:id="295" w:name="_Toc135826171"/>
      <w:bookmarkStart w:id="296" w:name="_Toc135826324"/>
      <w:bookmarkStart w:id="297" w:name="_Toc135829609"/>
      <w:bookmarkStart w:id="298" w:name="_Toc135830160"/>
      <w:bookmarkStart w:id="299" w:name="_Toc135818220"/>
      <w:bookmarkStart w:id="300" w:name="_Toc135826172"/>
      <w:bookmarkStart w:id="301" w:name="_Toc135826325"/>
      <w:bookmarkStart w:id="302" w:name="_Toc135829610"/>
      <w:bookmarkStart w:id="303" w:name="_Toc135830161"/>
      <w:bookmarkStart w:id="304" w:name="_Toc135818221"/>
      <w:bookmarkStart w:id="305" w:name="_Toc135826173"/>
      <w:bookmarkStart w:id="306" w:name="_Toc135826326"/>
      <w:bookmarkStart w:id="307" w:name="_Toc135829611"/>
      <w:bookmarkStart w:id="308" w:name="_Toc135830162"/>
      <w:bookmarkStart w:id="309" w:name="_Toc135818222"/>
      <w:bookmarkStart w:id="310" w:name="_Toc135826174"/>
      <w:bookmarkStart w:id="311" w:name="_Toc135826327"/>
      <w:bookmarkStart w:id="312" w:name="_Toc135829612"/>
      <w:bookmarkStart w:id="313" w:name="_Toc135830163"/>
      <w:bookmarkStart w:id="314" w:name="_Toc135818223"/>
      <w:bookmarkStart w:id="315" w:name="_Toc135826175"/>
      <w:bookmarkStart w:id="316" w:name="_Toc135826328"/>
      <w:bookmarkStart w:id="317" w:name="_Toc135829613"/>
      <w:bookmarkStart w:id="318" w:name="_Toc135830164"/>
      <w:bookmarkStart w:id="319" w:name="_Toc135818224"/>
      <w:bookmarkStart w:id="320" w:name="_Toc135826176"/>
      <w:bookmarkStart w:id="321" w:name="_Toc135826329"/>
      <w:bookmarkStart w:id="322" w:name="_Toc135829614"/>
      <w:bookmarkStart w:id="323" w:name="_Toc135830165"/>
      <w:bookmarkStart w:id="324" w:name="_Toc135818225"/>
      <w:bookmarkStart w:id="325" w:name="_Toc135826177"/>
      <w:bookmarkStart w:id="326" w:name="_Toc135826330"/>
      <w:bookmarkStart w:id="327" w:name="_Toc135829615"/>
      <w:bookmarkStart w:id="328" w:name="_Toc135830166"/>
      <w:bookmarkStart w:id="329" w:name="_Toc135818226"/>
      <w:bookmarkStart w:id="330" w:name="_Toc135826178"/>
      <w:bookmarkStart w:id="331" w:name="_Toc135826331"/>
      <w:bookmarkStart w:id="332" w:name="_Toc135829616"/>
      <w:bookmarkStart w:id="333" w:name="_Toc135830167"/>
      <w:bookmarkStart w:id="334" w:name="_Toc135818227"/>
      <w:bookmarkStart w:id="335" w:name="_Toc135826179"/>
      <w:bookmarkStart w:id="336" w:name="_Toc135826332"/>
      <w:bookmarkStart w:id="337" w:name="_Toc135829617"/>
      <w:bookmarkStart w:id="338" w:name="_Toc135830168"/>
      <w:bookmarkStart w:id="339" w:name="_Toc135818228"/>
      <w:bookmarkStart w:id="340" w:name="_Toc135826180"/>
      <w:bookmarkStart w:id="341" w:name="_Toc135826333"/>
      <w:bookmarkStart w:id="342" w:name="_Toc135829618"/>
      <w:bookmarkStart w:id="343" w:name="_Toc135830169"/>
      <w:bookmarkStart w:id="344" w:name="_Toc135818229"/>
      <w:bookmarkStart w:id="345" w:name="_Toc135826181"/>
      <w:bookmarkStart w:id="346" w:name="_Toc135826334"/>
      <w:bookmarkStart w:id="347" w:name="_Toc135829619"/>
      <w:bookmarkStart w:id="348" w:name="_Toc135830170"/>
      <w:bookmarkStart w:id="349" w:name="_Toc135818230"/>
      <w:bookmarkStart w:id="350" w:name="_Toc135826182"/>
      <w:bookmarkStart w:id="351" w:name="_Toc135826335"/>
      <w:bookmarkStart w:id="352" w:name="_Toc135829620"/>
      <w:bookmarkStart w:id="353" w:name="_Toc135830171"/>
      <w:bookmarkStart w:id="354" w:name="_Toc135818231"/>
      <w:bookmarkStart w:id="355" w:name="_Toc135826183"/>
      <w:bookmarkStart w:id="356" w:name="_Toc135826336"/>
      <w:bookmarkStart w:id="357" w:name="_Toc135829621"/>
      <w:bookmarkStart w:id="358" w:name="_Toc135830172"/>
      <w:bookmarkStart w:id="359" w:name="_Toc135818232"/>
      <w:bookmarkStart w:id="360" w:name="_Toc135826184"/>
      <w:bookmarkStart w:id="361" w:name="_Toc135826337"/>
      <w:bookmarkStart w:id="362" w:name="_Toc135829622"/>
      <w:bookmarkStart w:id="363" w:name="_Toc135830173"/>
      <w:bookmarkStart w:id="364" w:name="_Toc135818233"/>
      <w:bookmarkStart w:id="365" w:name="_Toc135826185"/>
      <w:bookmarkStart w:id="366" w:name="_Toc135826338"/>
      <w:bookmarkStart w:id="367" w:name="_Toc135829623"/>
      <w:bookmarkStart w:id="368" w:name="_Toc135830174"/>
      <w:bookmarkStart w:id="369" w:name="_Toc135818234"/>
      <w:bookmarkStart w:id="370" w:name="_Toc135826186"/>
      <w:bookmarkStart w:id="371" w:name="_Toc135826339"/>
      <w:bookmarkStart w:id="372" w:name="_Toc135829624"/>
      <w:bookmarkStart w:id="373" w:name="_Toc135830175"/>
      <w:bookmarkStart w:id="374" w:name="_Toc135818235"/>
      <w:bookmarkStart w:id="375" w:name="_Toc135826187"/>
      <w:bookmarkStart w:id="376" w:name="_Toc135826340"/>
      <w:bookmarkStart w:id="377" w:name="_Toc135829625"/>
      <w:bookmarkStart w:id="378" w:name="_Toc135830176"/>
      <w:bookmarkStart w:id="379" w:name="_Toc135818236"/>
      <w:bookmarkStart w:id="380" w:name="_Toc135826188"/>
      <w:bookmarkStart w:id="381" w:name="_Toc135826341"/>
      <w:bookmarkStart w:id="382" w:name="_Toc135829626"/>
      <w:bookmarkStart w:id="383" w:name="_Toc135830177"/>
      <w:bookmarkStart w:id="384" w:name="_Toc135818237"/>
      <w:bookmarkStart w:id="385" w:name="_Toc135826189"/>
      <w:bookmarkStart w:id="386" w:name="_Toc135826342"/>
      <w:bookmarkStart w:id="387" w:name="_Toc135829627"/>
      <w:bookmarkStart w:id="388" w:name="_Toc135830178"/>
      <w:bookmarkStart w:id="389" w:name="_Toc135818238"/>
      <w:bookmarkStart w:id="390" w:name="_Toc135826190"/>
      <w:bookmarkStart w:id="391" w:name="_Toc135826343"/>
      <w:bookmarkStart w:id="392" w:name="_Toc135829628"/>
      <w:bookmarkStart w:id="393" w:name="_Toc135830179"/>
      <w:bookmarkStart w:id="394" w:name="_Toc135818239"/>
      <w:bookmarkStart w:id="395" w:name="_Toc135826191"/>
      <w:bookmarkStart w:id="396" w:name="_Toc135826344"/>
      <w:bookmarkStart w:id="397" w:name="_Toc135829629"/>
      <w:bookmarkStart w:id="398" w:name="_Toc135830180"/>
      <w:bookmarkStart w:id="399" w:name="_Toc135818240"/>
      <w:bookmarkStart w:id="400" w:name="_Toc135826192"/>
      <w:bookmarkStart w:id="401" w:name="_Toc135826345"/>
      <w:bookmarkStart w:id="402" w:name="_Toc135829630"/>
      <w:bookmarkStart w:id="403" w:name="_Toc135830181"/>
      <w:bookmarkStart w:id="404" w:name="_Toc135818241"/>
      <w:bookmarkStart w:id="405" w:name="_Toc135826193"/>
      <w:bookmarkStart w:id="406" w:name="_Toc135826346"/>
      <w:bookmarkStart w:id="407" w:name="_Toc135829631"/>
      <w:bookmarkStart w:id="408" w:name="_Toc135830182"/>
      <w:bookmarkStart w:id="409" w:name="_Toc135818242"/>
      <w:bookmarkStart w:id="410" w:name="_Toc135826194"/>
      <w:bookmarkStart w:id="411" w:name="_Toc135826347"/>
      <w:bookmarkStart w:id="412" w:name="_Toc135829632"/>
      <w:bookmarkStart w:id="413" w:name="_Toc135830183"/>
      <w:bookmarkStart w:id="414" w:name="_Toc135818243"/>
      <w:bookmarkStart w:id="415" w:name="_Toc135826195"/>
      <w:bookmarkStart w:id="416" w:name="_Toc135826348"/>
      <w:bookmarkStart w:id="417" w:name="_Toc135829633"/>
      <w:bookmarkStart w:id="418" w:name="_Toc135830184"/>
      <w:bookmarkStart w:id="419" w:name="_Toc135818244"/>
      <w:bookmarkStart w:id="420" w:name="_Toc135826196"/>
      <w:bookmarkStart w:id="421" w:name="_Toc135826349"/>
      <w:bookmarkStart w:id="422" w:name="_Toc135829634"/>
      <w:bookmarkStart w:id="423" w:name="_Toc135830185"/>
      <w:bookmarkStart w:id="424" w:name="_Toc135818245"/>
      <w:bookmarkStart w:id="425" w:name="_Toc135826197"/>
      <w:bookmarkStart w:id="426" w:name="_Toc135826350"/>
      <w:bookmarkStart w:id="427" w:name="_Toc135829635"/>
      <w:bookmarkStart w:id="428" w:name="_Toc135830186"/>
      <w:bookmarkStart w:id="429" w:name="_Toc135818246"/>
      <w:bookmarkStart w:id="430" w:name="_Toc135826198"/>
      <w:bookmarkStart w:id="431" w:name="_Toc135826351"/>
      <w:bookmarkStart w:id="432" w:name="_Toc135829636"/>
      <w:bookmarkStart w:id="433" w:name="_Toc135830187"/>
      <w:bookmarkStart w:id="434" w:name="_Toc135818247"/>
      <w:bookmarkStart w:id="435" w:name="_Toc135826199"/>
      <w:bookmarkStart w:id="436" w:name="_Toc135826352"/>
      <w:bookmarkStart w:id="437" w:name="_Toc135829637"/>
      <w:bookmarkStart w:id="438" w:name="_Toc135830188"/>
      <w:bookmarkStart w:id="439" w:name="_Toc135818248"/>
      <w:bookmarkStart w:id="440" w:name="_Toc135826200"/>
      <w:bookmarkStart w:id="441" w:name="_Toc135826353"/>
      <w:bookmarkStart w:id="442" w:name="_Toc135829638"/>
      <w:bookmarkStart w:id="443" w:name="_Toc135830189"/>
      <w:bookmarkStart w:id="444" w:name="_Toc135818249"/>
      <w:bookmarkStart w:id="445" w:name="_Toc135826201"/>
      <w:bookmarkStart w:id="446" w:name="_Toc135826354"/>
      <w:bookmarkStart w:id="447" w:name="_Toc135829639"/>
      <w:bookmarkStart w:id="448" w:name="_Toc135830190"/>
      <w:bookmarkStart w:id="449" w:name="_Toc135818250"/>
      <w:bookmarkStart w:id="450" w:name="_Toc135826202"/>
      <w:bookmarkStart w:id="451" w:name="_Toc135826355"/>
      <w:bookmarkStart w:id="452" w:name="_Toc135829640"/>
      <w:bookmarkStart w:id="453" w:name="_Toc135830191"/>
      <w:bookmarkStart w:id="454" w:name="_Toc135818251"/>
      <w:bookmarkStart w:id="455" w:name="_Toc135826203"/>
      <w:bookmarkStart w:id="456" w:name="_Toc135826356"/>
      <w:bookmarkStart w:id="457" w:name="_Toc135829641"/>
      <w:bookmarkStart w:id="458" w:name="_Toc135830192"/>
      <w:bookmarkStart w:id="459" w:name="_Toc49763563"/>
      <w:bookmarkStart w:id="460" w:name="_Toc135830193"/>
      <w:bookmarkStart w:id="461" w:name="_Ref136941127"/>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C06068">
        <w:rPr>
          <w:bCs/>
        </w:rPr>
        <w:t>C Shell</w:t>
      </w:r>
      <w:bookmarkEnd w:id="459"/>
      <w:bookmarkEnd w:id="460"/>
      <w:bookmarkEnd w:id="461"/>
    </w:p>
    <w:p w14:paraId="6DC4EB26" w14:textId="5FFD5FE2" w:rsidR="003406E0" w:rsidRPr="00516174" w:rsidRDefault="003406E0" w:rsidP="003406E0">
      <w:r w:rsidRPr="00516174">
        <w:t>This section will detail how and why the C shell was constructed in the way it was.</w:t>
      </w:r>
      <w:r w:rsidR="00A60A46">
        <w:t xml:space="preserve"> </w:t>
      </w:r>
      <w:r w:rsidRPr="00516174">
        <w:t>The main idea was to use the C++ implementation for the heavy lifting.</w:t>
      </w:r>
      <w:r w:rsidR="00A60A46">
        <w:t xml:space="preserve"> </w:t>
      </w:r>
      <w:r w:rsidRPr="00516174">
        <w:t>Re-implementing the library in C would be unreasonable and as a result the shell (also known as an interface) is very light.</w:t>
      </w:r>
      <w:r w:rsidR="00A60A46">
        <w:t xml:space="preserve"> </w:t>
      </w:r>
    </w:p>
    <w:p w14:paraId="7C1E29B7" w14:textId="77777777" w:rsidR="00B24F2D" w:rsidRPr="00516174" w:rsidRDefault="00B24F2D" w:rsidP="003406E0"/>
    <w:p w14:paraId="367DFAE7" w14:textId="6A230ED4" w:rsidR="003406E0" w:rsidRPr="00516174" w:rsidRDefault="003406E0" w:rsidP="003406E0">
      <w:r w:rsidRPr="00516174">
        <w:t>The C Shell is implemented in C++ in such a way that pure C code can access the shared library without any notion that it is C++.</w:t>
      </w:r>
    </w:p>
    <w:p w14:paraId="5DFCC843" w14:textId="77777777" w:rsidR="00B24F2D" w:rsidRPr="00516174" w:rsidRDefault="00B24F2D" w:rsidP="003406E0"/>
    <w:p w14:paraId="1A0F518D" w14:textId="1654528C" w:rsidR="003406E0" w:rsidRPr="00516174" w:rsidRDefault="003406E0" w:rsidP="003406E0">
      <w:r w:rsidRPr="00516174">
        <w:t>NOTE:</w:t>
      </w:r>
      <w:r w:rsidR="00A60A46">
        <w:t xml:space="preserve"> </w:t>
      </w:r>
      <w:r w:rsidRPr="00516174">
        <w:t>Any C Shell files that start with an underscore are not to be used by users of the C Shell. They are private and for implementation uses only.</w:t>
      </w:r>
    </w:p>
    <w:p w14:paraId="58B85BB3" w14:textId="77777777" w:rsidR="003406E0" w:rsidRPr="00C06068" w:rsidRDefault="003406E0" w:rsidP="00114D4F">
      <w:pPr>
        <w:pStyle w:val="AppendixHeading2"/>
      </w:pPr>
      <w:bookmarkStart w:id="462" w:name="_Toc49763564"/>
      <w:bookmarkStart w:id="463" w:name="_Toc135830194"/>
      <w:r w:rsidRPr="00C06068">
        <w:t>Headers</w:t>
      </w:r>
      <w:bookmarkEnd w:id="462"/>
      <w:bookmarkEnd w:id="463"/>
    </w:p>
    <w:p w14:paraId="33A2B4D3" w14:textId="03685A2F" w:rsidR="003406E0" w:rsidRPr="00516174" w:rsidRDefault="003406E0" w:rsidP="003406E0">
      <w:r w:rsidRPr="00516174">
        <w:t>There are a few points that are common within each header file in the C Shell.</w:t>
      </w:r>
      <w:r w:rsidR="00A60A46">
        <w:t xml:space="preserve"> </w:t>
      </w:r>
      <w:r w:rsidRPr="00516174">
        <w:t xml:space="preserve">First off, the header files </w:t>
      </w:r>
      <w:r w:rsidR="00F24CCF" w:rsidRPr="00516174">
        <w:t>must</w:t>
      </w:r>
      <w:r w:rsidRPr="00516174">
        <w:t xml:space="preserve"> be 100% C code, no C++.</w:t>
      </w:r>
      <w:r w:rsidR="00A60A46">
        <w:t xml:space="preserve"> </w:t>
      </w:r>
      <w:r w:rsidRPr="00516174">
        <w:t>The only caveat is the usage of macros:</w:t>
      </w:r>
    </w:p>
    <w:p w14:paraId="469DE615" w14:textId="77777777" w:rsidR="00B24F2D" w:rsidRPr="00516174" w:rsidRDefault="00B24F2D" w:rsidP="003406E0"/>
    <w:p w14:paraId="03FFD17B" w14:textId="77777777" w:rsidR="003406E0" w:rsidRPr="00516174" w:rsidRDefault="003406E0" w:rsidP="003406E0">
      <w:pPr>
        <w:pStyle w:val="NoSpacing"/>
      </w:pPr>
      <w:r w:rsidRPr="00516174">
        <w:t>#ifdef __cplusplus</w:t>
      </w:r>
    </w:p>
    <w:p w14:paraId="08141276" w14:textId="77777777" w:rsidR="003406E0" w:rsidRPr="00516174" w:rsidRDefault="003406E0" w:rsidP="003406E0">
      <w:pPr>
        <w:pStyle w:val="NoSpacing"/>
      </w:pPr>
      <w:r w:rsidRPr="00516174">
        <w:t>extern "C"</w:t>
      </w:r>
    </w:p>
    <w:p w14:paraId="0514E3E1" w14:textId="77777777" w:rsidR="003406E0" w:rsidRPr="00516174" w:rsidRDefault="003406E0" w:rsidP="003406E0">
      <w:pPr>
        <w:pStyle w:val="NoSpacing"/>
      </w:pPr>
      <w:r w:rsidRPr="00516174">
        <w:t>{</w:t>
      </w:r>
    </w:p>
    <w:p w14:paraId="0D76EC42" w14:textId="77777777" w:rsidR="003406E0" w:rsidRPr="00516174" w:rsidRDefault="003406E0" w:rsidP="003406E0">
      <w:pPr>
        <w:pStyle w:val="NoSpacing"/>
      </w:pPr>
      <w:r w:rsidRPr="00516174">
        <w:t>#endif</w:t>
      </w:r>
    </w:p>
    <w:p w14:paraId="26525853" w14:textId="77777777" w:rsidR="003406E0" w:rsidRPr="00516174" w:rsidRDefault="003406E0" w:rsidP="003406E0">
      <w:pPr>
        <w:pStyle w:val="NoSpacing"/>
      </w:pPr>
    </w:p>
    <w:p w14:paraId="40133268" w14:textId="77777777" w:rsidR="003406E0" w:rsidRPr="00516174" w:rsidRDefault="003406E0" w:rsidP="003406E0">
      <w:pPr>
        <w:pStyle w:val="NoSpacing"/>
      </w:pPr>
      <w:r w:rsidRPr="00516174">
        <w:t>&lt;body of header file&gt;</w:t>
      </w:r>
    </w:p>
    <w:p w14:paraId="3B8199D8" w14:textId="77777777" w:rsidR="003406E0" w:rsidRPr="00516174" w:rsidRDefault="003406E0" w:rsidP="003406E0">
      <w:pPr>
        <w:pStyle w:val="NoSpacing"/>
      </w:pPr>
    </w:p>
    <w:p w14:paraId="75F7DA0B" w14:textId="77777777" w:rsidR="003406E0" w:rsidRPr="00516174" w:rsidRDefault="003406E0" w:rsidP="003406E0">
      <w:pPr>
        <w:pStyle w:val="NoSpacing"/>
      </w:pPr>
      <w:r w:rsidRPr="00516174">
        <w:t>#ifdef __cplusplus</w:t>
      </w:r>
    </w:p>
    <w:p w14:paraId="4074CB63" w14:textId="77777777" w:rsidR="003406E0" w:rsidRPr="00516174" w:rsidRDefault="003406E0" w:rsidP="003406E0">
      <w:pPr>
        <w:pStyle w:val="NoSpacing"/>
      </w:pPr>
      <w:r w:rsidRPr="00516174">
        <w:t>}</w:t>
      </w:r>
    </w:p>
    <w:p w14:paraId="5BAB6450" w14:textId="77777777" w:rsidR="003406E0" w:rsidRPr="00516174" w:rsidRDefault="003406E0" w:rsidP="003406E0">
      <w:pPr>
        <w:pStyle w:val="NoSpacing"/>
      </w:pPr>
      <w:r w:rsidRPr="00516174">
        <w:t>#endif</w:t>
      </w:r>
    </w:p>
    <w:p w14:paraId="5934389D" w14:textId="77777777" w:rsidR="003406E0" w:rsidRPr="00516174" w:rsidRDefault="003406E0" w:rsidP="003406E0">
      <w:pPr>
        <w:pStyle w:val="NoSpacing"/>
      </w:pPr>
    </w:p>
    <w:p w14:paraId="436CB9EC" w14:textId="32909FFA" w:rsidR="003406E0" w:rsidRPr="00516174" w:rsidRDefault="003406E0" w:rsidP="003406E0">
      <w:r w:rsidRPr="00516174">
        <w:t>This is so that the C++ code implementing the C Shell can understand the header files and when imported by pure C code it can understand them as well.</w:t>
      </w:r>
    </w:p>
    <w:p w14:paraId="71560652" w14:textId="77777777" w:rsidR="00B24F2D" w:rsidRPr="00516174" w:rsidRDefault="00B24F2D" w:rsidP="003406E0"/>
    <w:p w14:paraId="3D25793D" w14:textId="3877C7AD" w:rsidR="003406E0" w:rsidRPr="00516174" w:rsidRDefault="003406E0" w:rsidP="003406E0">
      <w:r w:rsidRPr="00516174">
        <w:t>The second point to notice is the usage of the “GEO_TESS_EXPORT_C” definition used on every public function.</w:t>
      </w:r>
      <w:r w:rsidR="00A60A46">
        <w:t xml:space="preserve"> </w:t>
      </w:r>
      <w:r w:rsidRPr="00516174">
        <w:t>This is defined in “GeoTessCShellGlobals.h”.</w:t>
      </w:r>
      <w:r w:rsidR="00A60A46">
        <w:t xml:space="preserve"> </w:t>
      </w:r>
      <w:r w:rsidRPr="00516174">
        <w:t>This is used on Windows operating systems to define “__declspec(dllimport/dllexport)” which is used when creating dlls.</w:t>
      </w:r>
      <w:r w:rsidR="00A60A46">
        <w:t xml:space="preserve"> </w:t>
      </w:r>
      <w:r w:rsidRPr="00516174">
        <w:t>This will define the functions that need to be imported from a dll, or exported into a dll upon compile time.</w:t>
      </w:r>
      <w:r w:rsidR="00A60A46">
        <w:t xml:space="preserve"> </w:t>
      </w:r>
      <w:r w:rsidRPr="00516174">
        <w:t>On other platforms this is defined as either “extern” or nothing.</w:t>
      </w:r>
      <w:r w:rsidR="00A60A46">
        <w:t xml:space="preserve"> </w:t>
      </w:r>
      <w:r w:rsidRPr="00516174">
        <w:t>Extern isn’t needed, but is used for future extension.</w:t>
      </w:r>
    </w:p>
    <w:p w14:paraId="61A8DF37" w14:textId="77777777" w:rsidR="003406E0" w:rsidRPr="00516174" w:rsidRDefault="003406E0" w:rsidP="00114D4F">
      <w:pPr>
        <w:pStyle w:val="AppendixHeading3"/>
      </w:pPr>
      <w:bookmarkStart w:id="464" w:name="_Toc49763565"/>
      <w:bookmarkStart w:id="465" w:name="_Toc135830195"/>
      <w:r w:rsidRPr="00516174">
        <w:t>Naming Conventions</w:t>
      </w:r>
      <w:bookmarkEnd w:id="464"/>
      <w:bookmarkEnd w:id="465"/>
    </w:p>
    <w:p w14:paraId="26883AD1" w14:textId="66341103" w:rsidR="003406E0" w:rsidRPr="00516174" w:rsidRDefault="003406E0" w:rsidP="0071265D">
      <w:pPr>
        <w:numPr>
          <w:ilvl w:val="0"/>
          <w:numId w:val="26"/>
        </w:numPr>
        <w:spacing w:after="240"/>
      </w:pPr>
      <w:r w:rsidRPr="00516174">
        <w:t>For the C wrappers of GeoTess objects they are named the same thing as the base object with a “C” appended to the name – GeoTessModel -&gt; GeoTessModelC.</w:t>
      </w:r>
      <w:r w:rsidR="00A60A46">
        <w:t xml:space="preserve"> </w:t>
      </w:r>
      <w:r w:rsidRPr="00516174">
        <w:t>The same is done for the files implementing the objects.</w:t>
      </w:r>
    </w:p>
    <w:p w14:paraId="534524BD" w14:textId="39644237" w:rsidR="003406E0" w:rsidRPr="00516174" w:rsidRDefault="003406E0" w:rsidP="0071265D">
      <w:pPr>
        <w:numPr>
          <w:ilvl w:val="0"/>
          <w:numId w:val="26"/>
        </w:numPr>
        <w:spacing w:after="240"/>
      </w:pPr>
      <w:r w:rsidRPr="00516174">
        <w:t>The functions of each object keep the same base name as the C++ variants, but place a shortened version of the object name on the front separated by an underscore.</w:t>
      </w:r>
      <w:r w:rsidR="00A60A46">
        <w:t xml:space="preserve"> </w:t>
      </w:r>
      <w:r w:rsidRPr="00516174">
        <w:t>GeoTessModel.writeModel() -&gt; geomodel_writeModel().</w:t>
      </w:r>
      <w:r w:rsidR="00A60A46">
        <w:t xml:space="preserve"> </w:t>
      </w:r>
      <w:r w:rsidRPr="00516174">
        <w:t>This is done to avoid symbolic conflicts with the C++ library.</w:t>
      </w:r>
      <w:r w:rsidR="00A60A46">
        <w:t xml:space="preserve"> </w:t>
      </w:r>
      <w:r w:rsidRPr="00516174">
        <w:t>In the case where a function is overridden, a number starting from 1 is appended to the name to avoid symbolic conflicts internally.</w:t>
      </w:r>
    </w:p>
    <w:p w14:paraId="1E9F4512" w14:textId="77777777" w:rsidR="003406E0" w:rsidRPr="00516174" w:rsidRDefault="003406E0" w:rsidP="00114D4F">
      <w:pPr>
        <w:pStyle w:val="AppendixHeading3"/>
      </w:pPr>
      <w:bookmarkStart w:id="466" w:name="_Toc49763566"/>
      <w:bookmarkStart w:id="467" w:name="_Toc135830196"/>
      <w:r w:rsidRPr="00516174">
        <w:t>C Shell Source</w:t>
      </w:r>
      <w:bookmarkEnd w:id="466"/>
      <w:bookmarkEnd w:id="467"/>
    </w:p>
    <w:p w14:paraId="5F299848" w14:textId="62953AC8" w:rsidR="003406E0" w:rsidRPr="00516174" w:rsidRDefault="003406E0" w:rsidP="003406E0">
      <w:r w:rsidRPr="00516174">
        <w:t>The basic form of every function in the C Shell is to extract the C++ object from the given C wrapper, call the appropriate method with the given arguments, and return the result watching for any exceptions.</w:t>
      </w:r>
      <w:r w:rsidR="00A60A46">
        <w:t xml:space="preserve"> </w:t>
      </w:r>
      <w:r w:rsidRPr="00516174">
        <w:t>Results may need to be converted from C++ objects to C friendly ones first.</w:t>
      </w:r>
      <w:r w:rsidR="00A60A46">
        <w:t xml:space="preserve"> </w:t>
      </w:r>
      <w:r w:rsidRPr="00516174">
        <w:t>The main issues with simply providing a wrapper to the C++ library are: exception handling, data structures, and GeoTess objects.</w:t>
      </w:r>
    </w:p>
    <w:p w14:paraId="59C3ECB4" w14:textId="78FB0DB9" w:rsidR="003406E0" w:rsidRPr="00516174" w:rsidRDefault="003406E0" w:rsidP="00114D4F">
      <w:pPr>
        <w:pStyle w:val="AppendixHeading3"/>
      </w:pPr>
      <w:bookmarkStart w:id="468" w:name="_Toc135830197"/>
      <w:r w:rsidRPr="00516174">
        <w:t>Exception Handling</w:t>
      </w:r>
      <w:bookmarkEnd w:id="468"/>
    </w:p>
    <w:p w14:paraId="4C5C9A78" w14:textId="2B067887" w:rsidR="003406E0" w:rsidRPr="00516174" w:rsidRDefault="003406E0" w:rsidP="003406E0">
      <w:r w:rsidRPr="00516174">
        <w:t>Clearly C has no notion of exceptions.</w:t>
      </w:r>
      <w:r w:rsidR="00A60A46">
        <w:t xml:space="preserve"> </w:t>
      </w:r>
      <w:r w:rsidRPr="00516174">
        <w:t>To get around this limitation, every call to a GeoTess function in the implementation is wrapped in a try-catch block.</w:t>
      </w:r>
      <w:r w:rsidR="00A60A46">
        <w:t xml:space="preserve"> </w:t>
      </w:r>
      <w:r w:rsidRPr="00516174">
        <w:t>Note that this implementation does increase the time for each call to a GeoTess function.</w:t>
      </w:r>
      <w:r w:rsidR="00A60A46">
        <w:t xml:space="preserve"> </w:t>
      </w:r>
      <w:r w:rsidRPr="00516174">
        <w:t>Once each exception is caught, it is then placed into a C data structure made for keeping a short log of exceptions.</w:t>
      </w:r>
      <w:r w:rsidR="00A60A46">
        <w:t xml:space="preserve"> </w:t>
      </w:r>
      <w:r w:rsidRPr="00516174">
        <w:t>This is the ErrorCache object.</w:t>
      </w:r>
      <w:r w:rsidR="00A60A46">
        <w:t xml:space="preserve"> </w:t>
      </w:r>
      <w:r w:rsidRPr="00516174">
        <w:t>It is basically a stack that keeps the 19 latest error messages.</w:t>
      </w:r>
      <w:r w:rsidR="00A60A46">
        <w:t xml:space="preserve"> </w:t>
      </w:r>
      <w:r w:rsidRPr="00516174">
        <w:t>This object will be given the error message of the thrown exception and can be asked if it has any messages stored.</w:t>
      </w:r>
      <w:r w:rsidR="00A60A46">
        <w:t xml:space="preserve"> </w:t>
      </w:r>
      <w:r w:rsidRPr="00516174">
        <w:t>The error messages can then be popped off and used by the user of the C Shell.</w:t>
      </w:r>
      <w:r w:rsidR="00A60A46">
        <w:t xml:space="preserve"> </w:t>
      </w:r>
      <w:r w:rsidRPr="00516174">
        <w:t>The interface for this object is public to the C users.</w:t>
      </w:r>
    </w:p>
    <w:p w14:paraId="2A0F2107" w14:textId="77777777" w:rsidR="00B24F2D" w:rsidRPr="00516174" w:rsidRDefault="00B24F2D" w:rsidP="003406E0"/>
    <w:p w14:paraId="179EC8B6" w14:textId="045B7129" w:rsidR="003406E0" w:rsidRPr="00516174" w:rsidRDefault="003406E0" w:rsidP="003406E0">
      <w:r w:rsidRPr="00516174">
        <w:t>There are two blocks in the catch statement of every try-catch.</w:t>
      </w:r>
      <w:r w:rsidR="00A60A46">
        <w:t xml:space="preserve"> </w:t>
      </w:r>
      <w:r w:rsidRPr="00516174">
        <w:t>One for the GeoTessException, which has should have a detailed explanation of the problem, and “…” meaning everything else.</w:t>
      </w:r>
      <w:r w:rsidR="00A60A46">
        <w:t xml:space="preserve"> </w:t>
      </w:r>
      <w:r w:rsidRPr="00516174">
        <w:t>In the last case, a string meaning of the exception can’t be concluded so one is generated with the file and line number where it was caught.</w:t>
      </w:r>
      <w:r w:rsidRPr="00516174">
        <w:br/>
      </w:r>
      <w:r w:rsidRPr="00516174">
        <w:br/>
        <w:t>All GeoTess wrappers contain a reference to an ErrorCache, in fact to the same one.</w:t>
      </w:r>
      <w:r w:rsidR="00A60A46">
        <w:t xml:space="preserve"> </w:t>
      </w:r>
      <w:r w:rsidRPr="00516174">
        <w:t>The constructor for the ErrorCache is a singleton and it keeps a reference count to know when to delete the memory.</w:t>
      </w:r>
    </w:p>
    <w:p w14:paraId="41869CCC" w14:textId="11E998DA" w:rsidR="003406E0" w:rsidRPr="00516174" w:rsidRDefault="003406E0" w:rsidP="00114D4F">
      <w:pPr>
        <w:pStyle w:val="AppendixHeading3"/>
      </w:pPr>
      <w:bookmarkStart w:id="469" w:name="_Toc135830198"/>
      <w:r w:rsidRPr="00516174">
        <w:t>Data Structures</w:t>
      </w:r>
      <w:bookmarkEnd w:id="469"/>
    </w:p>
    <w:p w14:paraId="643A1E2A" w14:textId="23D042CF" w:rsidR="003406E0" w:rsidRPr="00516174" w:rsidRDefault="003406E0" w:rsidP="003406E0">
      <w:r w:rsidRPr="00516174">
        <w:t>Data Structures such as Vectors or Maps in C++ don’t have a representation in the C standard library.</w:t>
      </w:r>
      <w:r w:rsidR="00A60A46">
        <w:t xml:space="preserve"> </w:t>
      </w:r>
      <w:r w:rsidRPr="00516174">
        <w:t>They must be converted into basic arrays for C users.</w:t>
      </w:r>
      <w:r w:rsidR="00A60A46">
        <w:t xml:space="preserve"> </w:t>
      </w:r>
      <w:r w:rsidRPr="00516174">
        <w:t>Most cases go from String to char* and from Vectors to arrays.</w:t>
      </w:r>
      <w:r w:rsidR="00A60A46">
        <w:t xml:space="preserve"> </w:t>
      </w:r>
      <w:r w:rsidRPr="00516174">
        <w:t>More complicated forms are Maps to dual arrays of keys and values.</w:t>
      </w:r>
      <w:r w:rsidR="00A60A46">
        <w:t xml:space="preserve"> </w:t>
      </w:r>
      <w:r w:rsidRPr="00516174">
        <w:t>The implementations of these conversions are in “_Util.cc”.</w:t>
      </w:r>
    </w:p>
    <w:p w14:paraId="4F4D9AFD" w14:textId="77777777" w:rsidR="00B24F2D" w:rsidRPr="00516174" w:rsidRDefault="00B24F2D" w:rsidP="003406E0"/>
    <w:p w14:paraId="24A42C38" w14:textId="505BB2E1" w:rsidR="003406E0" w:rsidRPr="00516174" w:rsidRDefault="003406E0" w:rsidP="003406E0">
      <w:r w:rsidRPr="00516174">
        <w:t>Another type of conversion needed is the various enums in the C++ library to the int based enums in C.</w:t>
      </w:r>
      <w:r w:rsidR="00A60A46">
        <w:t xml:space="preserve"> </w:t>
      </w:r>
      <w:r w:rsidRPr="00516174">
        <w:t>The method used here was to create the C enums and have the elements listed in the same order as the C++ enums.</w:t>
      </w:r>
      <w:r w:rsidR="00A60A46">
        <w:t xml:space="preserve"> </w:t>
      </w:r>
      <w:r w:rsidRPr="00516174">
        <w:t>From there, conversion between the two is easy.</w:t>
      </w:r>
      <w:r w:rsidR="00A60A46">
        <w:t xml:space="preserve"> </w:t>
      </w:r>
      <w:r w:rsidRPr="00516174">
        <w:t>The C++ enums are put into an array, so the int value of the C enums are used as the index of that array.</w:t>
      </w:r>
      <w:r w:rsidR="00A60A46">
        <w:t xml:space="preserve"> </w:t>
      </w:r>
      <w:r w:rsidRPr="00516174">
        <w:t>Starting with the C++ enums, their index in the array is found and that index is type cast to the type of C enum desired.</w:t>
      </w:r>
    </w:p>
    <w:p w14:paraId="49411697" w14:textId="49999D57" w:rsidR="003406E0" w:rsidRPr="00516174" w:rsidRDefault="003406E0" w:rsidP="00114D4F">
      <w:pPr>
        <w:pStyle w:val="AppendixHeading3"/>
      </w:pPr>
      <w:bookmarkStart w:id="470" w:name="_Toc135830199"/>
      <w:r w:rsidRPr="00516174">
        <w:t>GeoTess Objects</w:t>
      </w:r>
      <w:bookmarkEnd w:id="470"/>
    </w:p>
    <w:p w14:paraId="610C8C2D" w14:textId="1893C0C2" w:rsidR="003406E0" w:rsidRPr="00516174" w:rsidRDefault="003406E0" w:rsidP="003406E0">
      <w:r w:rsidRPr="00516174">
        <w:t>The various objects that GeoTess provides also don’t have a C representation.</w:t>
      </w:r>
      <w:r w:rsidR="00A60A46">
        <w:t xml:space="preserve"> </w:t>
      </w:r>
      <w:r w:rsidRPr="00516174">
        <w:t xml:space="preserve"> A struct for each object type is created with two pointers: void* and ErrorCache*.</w:t>
      </w:r>
      <w:r w:rsidR="00A60A46">
        <w:t xml:space="preserve"> </w:t>
      </w:r>
      <w:r w:rsidRPr="00516174">
        <w:t>The void* points to the actual C++ object, but hides the type allowing C code to use it.</w:t>
      </w:r>
      <w:r w:rsidR="00A60A46">
        <w:t xml:space="preserve"> </w:t>
      </w:r>
      <w:r w:rsidRPr="00516174">
        <w:t>When this struct is given to the C Shell for use as an object, the shell pulls the actual C++ object out of the void* and uses that.</w:t>
      </w:r>
      <w:r w:rsidR="00A60A46">
        <w:t xml:space="preserve"> </w:t>
      </w:r>
      <w:r w:rsidRPr="00516174">
        <w:t>This keeps the interface thin and easy to use.</w:t>
      </w:r>
    </w:p>
    <w:p w14:paraId="7B93A841" w14:textId="77777777" w:rsidR="00B24F2D" w:rsidRPr="00516174" w:rsidRDefault="00B24F2D" w:rsidP="003406E0"/>
    <w:p w14:paraId="396A74B6" w14:textId="4FF5B570" w:rsidR="003406E0" w:rsidRPr="00516174" w:rsidRDefault="003406E0" w:rsidP="003406E0">
      <w:r w:rsidRPr="00516174">
        <w:t>The implementations of the constructors for the various GeoTess objects always create the wrapper since this includes the ErrorCache with it.</w:t>
      </w:r>
      <w:r w:rsidR="00A60A46">
        <w:t xml:space="preserve"> </w:t>
      </w:r>
      <w:r w:rsidRPr="00516174">
        <w:t xml:space="preserve">If an exception is thrown in the library call to the </w:t>
      </w:r>
      <w:r w:rsidR="00004568" w:rsidRPr="00516174">
        <w:t>constructor,</w:t>
      </w:r>
      <w:r w:rsidRPr="00516174">
        <w:t xml:space="preserve"> then the wrapper is returned with a null void* and the error cache holding the exception.</w:t>
      </w:r>
    </w:p>
    <w:p w14:paraId="31EFD1A5" w14:textId="77777777" w:rsidR="00B24F2D" w:rsidRPr="00516174" w:rsidRDefault="00B24F2D" w:rsidP="003406E0"/>
    <w:p w14:paraId="440C4634" w14:textId="157FB814" w:rsidR="003406E0" w:rsidRPr="00516174" w:rsidRDefault="003406E0" w:rsidP="003406E0">
      <w:r w:rsidRPr="00516174">
        <w:t>The downside of using the wrappers is that sometimes a GeoTess C++ object can be associated with another C++ object in the library so it should not be deleted, yet your use of the wrapper has come to an end.</w:t>
      </w:r>
      <w:r w:rsidR="00A60A46">
        <w:t xml:space="preserve"> </w:t>
      </w:r>
      <w:r w:rsidRPr="00516174">
        <w:t>The C Shell destructors of the wrappers allow users to select whether they want just the wrapper freed or the wrapper and the underlying C++ object.</w:t>
      </w:r>
      <w:r w:rsidR="00A60A46">
        <w:t xml:space="preserve"> </w:t>
      </w:r>
      <w:r w:rsidRPr="00516174">
        <w:t>The C header files should document when it is safe and when it is not safe to fully delete a wrapper.</w:t>
      </w:r>
    </w:p>
    <w:p w14:paraId="25EE1BCC" w14:textId="77777777" w:rsidR="003406E0" w:rsidRPr="00C06068" w:rsidRDefault="003406E0" w:rsidP="00114D4F">
      <w:pPr>
        <w:pStyle w:val="AppendixHeading1"/>
      </w:pPr>
      <w:bookmarkStart w:id="471" w:name="_Toc49763567"/>
      <w:bookmarkStart w:id="472" w:name="_Toc135830200"/>
      <w:bookmarkStart w:id="473" w:name="_Ref136934950"/>
      <w:r w:rsidRPr="00C06068">
        <w:t>File formats</w:t>
      </w:r>
      <w:bookmarkEnd w:id="471"/>
      <w:bookmarkEnd w:id="472"/>
      <w:bookmarkEnd w:id="473"/>
    </w:p>
    <w:p w14:paraId="3AAD31F5" w14:textId="3A3FD77D" w:rsidR="003406E0" w:rsidRPr="00516174" w:rsidRDefault="003406E0" w:rsidP="003406E0">
      <w:r w:rsidRPr="00516174">
        <w:t xml:space="preserve">GeoTess models are stored in files in two different formats: </w:t>
      </w:r>
      <w:r w:rsidR="006B295C">
        <w:t>ASCII</w:t>
      </w:r>
      <w:r w:rsidRPr="00516174">
        <w:t xml:space="preserve"> and binary.</w:t>
      </w:r>
      <w:r w:rsidR="00A60A46">
        <w:t xml:space="preserve"> </w:t>
      </w:r>
      <w:r w:rsidRPr="00516174">
        <w:t>It is possible to convert between these two formats using functionality provided in the GeoTess software.</w:t>
      </w:r>
    </w:p>
    <w:p w14:paraId="38D19D27" w14:textId="77777777" w:rsidR="00B24F2D" w:rsidRPr="00516174" w:rsidRDefault="00B24F2D" w:rsidP="003406E0"/>
    <w:p w14:paraId="21625D78" w14:textId="05C7CB90" w:rsidR="003406E0" w:rsidRPr="00516174" w:rsidRDefault="003406E0" w:rsidP="003406E0">
      <w:r w:rsidRPr="00516174">
        <w:t>GeoTess model information can be logically divided into 3 sections: metadata, profiles, and grid.</w:t>
      </w:r>
      <w:r w:rsidR="00A60A46">
        <w:t xml:space="preserve"> </w:t>
      </w:r>
      <w:r w:rsidRPr="00516174">
        <w:t>This information can be stored in either one or two files.</w:t>
      </w:r>
      <w:r w:rsidR="00A60A46">
        <w:t xml:space="preserve"> </w:t>
      </w:r>
      <w:r w:rsidRPr="00516174">
        <w:t>If the model is stored in a single file then the three components are written to the file in the order specified.</w:t>
      </w:r>
      <w:r w:rsidR="00A60A46">
        <w:t xml:space="preserve"> </w:t>
      </w:r>
      <w:r w:rsidRPr="00516174">
        <w:t>It is also possible to write the metadata and profile information to one file and the grid to another.</w:t>
      </w:r>
      <w:r w:rsidR="00A60A46">
        <w:t xml:space="preserve"> </w:t>
      </w:r>
      <w:r w:rsidRPr="00516174">
        <w:t>In the latter case, the file with the metadata and the profiles also includes a reference to the file that contains the grid information.</w:t>
      </w:r>
    </w:p>
    <w:p w14:paraId="55A899C9" w14:textId="77777777" w:rsidR="003406E0" w:rsidRPr="00C06068" w:rsidRDefault="003406E0" w:rsidP="00114D4F">
      <w:pPr>
        <w:pStyle w:val="AppendixHeading2"/>
      </w:pPr>
      <w:bookmarkStart w:id="474" w:name="_Toc49763568"/>
      <w:bookmarkStart w:id="475" w:name="_Toc135830201"/>
      <w:r w:rsidRPr="00C06068">
        <w:t>Binary Format</w:t>
      </w:r>
      <w:bookmarkEnd w:id="474"/>
      <w:bookmarkEnd w:id="475"/>
    </w:p>
    <w:p w14:paraId="4020A204" w14:textId="5CD90E21" w:rsidR="003406E0" w:rsidRPr="00516174" w:rsidRDefault="003406E0" w:rsidP="003406E0">
      <w:r w:rsidRPr="00516174">
        <w:t>In this section, the format of GeoTess binary model and grid files is described.</w:t>
      </w:r>
      <w:r w:rsidR="00A60A46">
        <w:t xml:space="preserve"> </w:t>
      </w:r>
    </w:p>
    <w:p w14:paraId="3EF43FCE" w14:textId="71BCED9A" w:rsidR="003406E0" w:rsidRPr="00C06068" w:rsidRDefault="003406E0" w:rsidP="00114D4F">
      <w:pPr>
        <w:pStyle w:val="AppendixHeading3"/>
      </w:pPr>
      <w:bookmarkStart w:id="476" w:name="_Toc49763569"/>
      <w:bookmarkStart w:id="477" w:name="_Toc135830202"/>
      <w:r w:rsidRPr="00C06068">
        <w:t>Binary Model File</w:t>
      </w:r>
      <w:bookmarkEnd w:id="476"/>
      <w:bookmarkEnd w:id="477"/>
    </w:p>
    <w:p w14:paraId="0C82F527" w14:textId="3F92299E" w:rsidR="00A72394" w:rsidRPr="00C06068" w:rsidRDefault="004D5646" w:rsidP="004D5646">
      <w:pPr>
        <w:pStyle w:val="SANDCaptionTable"/>
        <w:rPr>
          <w:bCs/>
        </w:rPr>
      </w:pPr>
      <w:bookmarkStart w:id="478" w:name="_Toc135830224"/>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w:t>
      </w:r>
      <w:r w:rsidRPr="00C06068">
        <w:rPr>
          <w:bCs/>
          <w:noProof/>
        </w:rPr>
        <w:fldChar w:fldCharType="end"/>
      </w:r>
      <w:r w:rsidRPr="00C06068">
        <w:rPr>
          <w:bCs/>
        </w:rPr>
        <w:t>. Description of Binary Model Format Parameters.</w:t>
      </w:r>
      <w:bookmarkEnd w:id="478"/>
    </w:p>
    <w:tbl>
      <w:tblPr>
        <w:tblStyle w:val="SANDTableStyle"/>
        <w:tblW w:w="5000" w:type="pct"/>
        <w:tblInd w:w="0" w:type="dxa"/>
        <w:tblLook w:val="04A0" w:firstRow="1" w:lastRow="0" w:firstColumn="1" w:lastColumn="0" w:noHBand="0" w:noVBand="1"/>
      </w:tblPr>
      <w:tblGrid>
        <w:gridCol w:w="3087"/>
        <w:gridCol w:w="3125"/>
        <w:gridCol w:w="3138"/>
      </w:tblGrid>
      <w:tr w:rsidR="00A72394" w:rsidRPr="00516174" w14:paraId="615EBDA0" w14:textId="77777777" w:rsidTr="00A72394">
        <w:trPr>
          <w:cnfStyle w:val="100000000000" w:firstRow="1" w:lastRow="0" w:firstColumn="0" w:lastColumn="0" w:oddVBand="0" w:evenVBand="0" w:oddHBand="0" w:evenHBand="0" w:firstRowFirstColumn="0" w:firstRowLastColumn="0" w:lastRowFirstColumn="0" w:lastRowLastColumn="0"/>
        </w:trPr>
        <w:tc>
          <w:tcPr>
            <w:tcW w:w="1651" w:type="pct"/>
          </w:tcPr>
          <w:p w14:paraId="17038AB3" w14:textId="46241174" w:rsidR="00A72394" w:rsidRPr="00516174" w:rsidRDefault="00FF00E0" w:rsidP="0097195D">
            <w:pPr>
              <w:pStyle w:val="SANDTableHead"/>
              <w:rPr>
                <w:b w:val="0"/>
              </w:rPr>
            </w:pPr>
            <w:r w:rsidRPr="00516174">
              <w:rPr>
                <w:b w:val="0"/>
              </w:rPr>
              <w:t>Parameter Name</w:t>
            </w:r>
          </w:p>
        </w:tc>
        <w:tc>
          <w:tcPr>
            <w:tcW w:w="1671" w:type="pct"/>
          </w:tcPr>
          <w:p w14:paraId="7DECAAF9" w14:textId="29AACD7E" w:rsidR="00A72394" w:rsidRPr="00516174" w:rsidRDefault="005442EE" w:rsidP="0097195D">
            <w:pPr>
              <w:pStyle w:val="SANDTableHead"/>
              <w:rPr>
                <w:b w:val="0"/>
              </w:rPr>
            </w:pPr>
            <w:r>
              <w:rPr>
                <w:b w:val="0"/>
              </w:rPr>
              <w:t>Definition</w:t>
            </w:r>
          </w:p>
        </w:tc>
        <w:tc>
          <w:tcPr>
            <w:tcW w:w="1678" w:type="pct"/>
          </w:tcPr>
          <w:p w14:paraId="7B680A44" w14:textId="3D261484" w:rsidR="00A72394" w:rsidRPr="00516174" w:rsidRDefault="00FF00E0" w:rsidP="0097195D">
            <w:pPr>
              <w:pStyle w:val="SANDTableHead"/>
              <w:rPr>
                <w:b w:val="0"/>
              </w:rPr>
            </w:pPr>
            <w:r w:rsidRPr="00516174">
              <w:rPr>
                <w:b w:val="0"/>
              </w:rPr>
              <w:t>Binary Value</w:t>
            </w:r>
          </w:p>
        </w:tc>
      </w:tr>
      <w:tr w:rsidR="00A72394" w:rsidRPr="00516174" w14:paraId="695B3804" w14:textId="77777777" w:rsidTr="00A72394">
        <w:tc>
          <w:tcPr>
            <w:tcW w:w="1651" w:type="pct"/>
            <w:vAlign w:val="top"/>
          </w:tcPr>
          <w:p w14:paraId="0A9D84C3" w14:textId="73F8BBF2" w:rsidR="00A72394" w:rsidRPr="00516174" w:rsidRDefault="00A72394" w:rsidP="00A72394">
            <w:pPr>
              <w:pStyle w:val="SANDTableText"/>
            </w:pPr>
            <w:r w:rsidRPr="00516174">
              <w:t>File identification string</w:t>
            </w:r>
          </w:p>
        </w:tc>
        <w:tc>
          <w:tcPr>
            <w:tcW w:w="1671" w:type="pct"/>
            <w:vAlign w:val="top"/>
          </w:tcPr>
          <w:p w14:paraId="365C54BA" w14:textId="77777777" w:rsidR="00A72394" w:rsidRPr="00516174" w:rsidRDefault="00A72394" w:rsidP="00A72394">
            <w:pPr>
              <w:pStyle w:val="SANDTableListNum"/>
              <w:numPr>
                <w:ilvl w:val="0"/>
                <w:numId w:val="0"/>
              </w:numPr>
              <w:ind w:left="360" w:hanging="360"/>
            </w:pPr>
            <w:r w:rsidRPr="00516174">
              <w:t>The 12 characters:</w:t>
            </w:r>
          </w:p>
          <w:p w14:paraId="4CA20A70" w14:textId="3D02FACD" w:rsidR="00A72394" w:rsidRPr="00516174" w:rsidRDefault="00A72394" w:rsidP="00A72394">
            <w:pPr>
              <w:pStyle w:val="SANDTableListNum"/>
              <w:numPr>
                <w:ilvl w:val="0"/>
                <w:numId w:val="0"/>
              </w:numPr>
              <w:ind w:left="360" w:hanging="360"/>
            </w:pPr>
            <w:r w:rsidRPr="00516174">
              <w:t>GEOTESSMODEL</w:t>
            </w:r>
          </w:p>
        </w:tc>
        <w:tc>
          <w:tcPr>
            <w:tcW w:w="1678" w:type="pct"/>
            <w:vAlign w:val="top"/>
          </w:tcPr>
          <w:p w14:paraId="35D93687" w14:textId="77777777" w:rsidR="00A72394" w:rsidRPr="00516174" w:rsidRDefault="00A72394" w:rsidP="00A72394">
            <w:pPr>
              <w:pStyle w:val="SANDTableBullet"/>
              <w:numPr>
                <w:ilvl w:val="0"/>
                <w:numId w:val="0"/>
              </w:numPr>
              <w:ind w:left="360" w:hanging="360"/>
            </w:pPr>
            <w:r w:rsidRPr="00516174">
              <w:t>12 character string NOT</w:t>
            </w:r>
          </w:p>
          <w:p w14:paraId="33AB7892" w14:textId="77777777" w:rsidR="00A72394" w:rsidRPr="00516174" w:rsidRDefault="00A72394" w:rsidP="00A72394">
            <w:pPr>
              <w:pStyle w:val="SANDTableBullet"/>
              <w:numPr>
                <w:ilvl w:val="0"/>
                <w:numId w:val="0"/>
              </w:numPr>
              <w:ind w:left="360" w:hanging="360"/>
            </w:pPr>
            <w:r w:rsidRPr="00516174">
              <w:t>preceded by integer string</w:t>
            </w:r>
          </w:p>
          <w:p w14:paraId="1BE633BA" w14:textId="4DC257B4" w:rsidR="00A72394" w:rsidRPr="00516174" w:rsidRDefault="00A72394" w:rsidP="00A72394">
            <w:pPr>
              <w:pStyle w:val="SANDTableBullet"/>
              <w:numPr>
                <w:ilvl w:val="0"/>
                <w:numId w:val="0"/>
              </w:numPr>
              <w:ind w:left="360" w:hanging="360"/>
            </w:pPr>
            <w:r w:rsidRPr="00516174">
              <w:t>length</w:t>
            </w:r>
          </w:p>
        </w:tc>
      </w:tr>
      <w:tr w:rsidR="00A72394" w:rsidRPr="00516174" w14:paraId="0E02C9F8" w14:textId="77777777" w:rsidTr="00A72394">
        <w:tc>
          <w:tcPr>
            <w:tcW w:w="1651" w:type="pct"/>
            <w:vAlign w:val="top"/>
          </w:tcPr>
          <w:p w14:paraId="6B80DC4C" w14:textId="16F730C5" w:rsidR="00A72394" w:rsidRPr="00516174" w:rsidRDefault="00A72394" w:rsidP="00A72394">
            <w:pPr>
              <w:pStyle w:val="SANDTableText"/>
            </w:pPr>
            <w:r w:rsidRPr="00516174">
              <w:t>Model file format version number</w:t>
            </w:r>
          </w:p>
        </w:tc>
        <w:tc>
          <w:tcPr>
            <w:tcW w:w="1671" w:type="pct"/>
            <w:vAlign w:val="top"/>
          </w:tcPr>
          <w:p w14:paraId="49905090" w14:textId="076CE16C" w:rsidR="00A72394" w:rsidRPr="00516174" w:rsidRDefault="00A72394" w:rsidP="00A72394">
            <w:pPr>
              <w:pStyle w:val="SANDTableText"/>
            </w:pPr>
            <w:r w:rsidRPr="00516174">
              <w:t>Model file format version number in range 1 to 65535.</w:t>
            </w:r>
            <w:r w:rsidR="00A60A46">
              <w:t xml:space="preserve"> </w:t>
            </w:r>
            <w:r w:rsidRPr="00516174">
              <w:t xml:space="preserve"> The two least significant bytes store the version number and the two most significant bytes are zero.</w:t>
            </w:r>
            <w:r w:rsidR="00A60A46">
              <w:t xml:space="preserve"> </w:t>
            </w:r>
            <w:r w:rsidRPr="00516174">
              <w:t>This value is also used to determine if the file is stored in big-endian or little-endian format.</w:t>
            </w:r>
            <w:r w:rsidR="00A60A46">
              <w:t xml:space="preserve"> </w:t>
            </w:r>
          </w:p>
        </w:tc>
        <w:tc>
          <w:tcPr>
            <w:tcW w:w="1678" w:type="pct"/>
            <w:vAlign w:val="top"/>
          </w:tcPr>
          <w:p w14:paraId="406F6F04" w14:textId="173FBB90" w:rsidR="00A72394" w:rsidRPr="00516174" w:rsidRDefault="00A72394" w:rsidP="00A72394">
            <w:pPr>
              <w:pStyle w:val="SANDTableText"/>
            </w:pPr>
            <w:r w:rsidRPr="00516174">
              <w:t>4-byte integer in range of 1 to 65535</w:t>
            </w:r>
          </w:p>
        </w:tc>
      </w:tr>
      <w:tr w:rsidR="00A72394" w:rsidRPr="00516174" w14:paraId="6A099802" w14:textId="77777777" w:rsidTr="00A72394">
        <w:tc>
          <w:tcPr>
            <w:tcW w:w="1651" w:type="pct"/>
            <w:vAlign w:val="top"/>
          </w:tcPr>
          <w:p w14:paraId="1C0AD695" w14:textId="030B4986" w:rsidR="00A72394" w:rsidRPr="00516174" w:rsidRDefault="00A72394" w:rsidP="00A72394">
            <w:pPr>
              <w:pStyle w:val="SANDTableText"/>
            </w:pPr>
            <w:r w:rsidRPr="00516174">
              <w:t>Software version</w:t>
            </w:r>
          </w:p>
        </w:tc>
        <w:tc>
          <w:tcPr>
            <w:tcW w:w="1671" w:type="pct"/>
            <w:vAlign w:val="top"/>
          </w:tcPr>
          <w:p w14:paraId="66D6E167" w14:textId="631054B9" w:rsidR="00A72394" w:rsidRPr="00516174" w:rsidRDefault="00A72394" w:rsidP="00A72394">
            <w:pPr>
              <w:pStyle w:val="SANDTableText"/>
            </w:pPr>
            <w:r w:rsidRPr="00516174">
              <w:t>The name of the software that was used to generate the content of the model, and its version number</w:t>
            </w:r>
          </w:p>
        </w:tc>
        <w:tc>
          <w:tcPr>
            <w:tcW w:w="1678" w:type="pct"/>
            <w:vAlign w:val="top"/>
          </w:tcPr>
          <w:p w14:paraId="5C920D00" w14:textId="048F1C26" w:rsidR="00A72394" w:rsidRPr="00516174" w:rsidRDefault="00A72394" w:rsidP="00A72394">
            <w:pPr>
              <w:pStyle w:val="SANDTableText"/>
            </w:pPr>
            <w:r w:rsidRPr="00516174">
              <w:t>Integer length of string followed by string.</w:t>
            </w:r>
          </w:p>
        </w:tc>
      </w:tr>
      <w:tr w:rsidR="00A72394" w:rsidRPr="00516174" w14:paraId="0ACFA102" w14:textId="77777777" w:rsidTr="00A72394">
        <w:tc>
          <w:tcPr>
            <w:tcW w:w="1651" w:type="pct"/>
            <w:vAlign w:val="top"/>
          </w:tcPr>
          <w:p w14:paraId="151B9800" w14:textId="0137873F" w:rsidR="00A72394" w:rsidRPr="00516174" w:rsidRDefault="00A72394" w:rsidP="00A72394">
            <w:pPr>
              <w:pStyle w:val="SANDTableText"/>
            </w:pPr>
            <w:r w:rsidRPr="00516174">
              <w:t xml:space="preserve">Date </w:t>
            </w:r>
          </w:p>
        </w:tc>
        <w:tc>
          <w:tcPr>
            <w:tcW w:w="1671" w:type="pct"/>
            <w:vAlign w:val="top"/>
          </w:tcPr>
          <w:p w14:paraId="5EA3033A" w14:textId="4A4C1A28" w:rsidR="00A72394" w:rsidRPr="00516174" w:rsidRDefault="00A72394" w:rsidP="00A72394">
            <w:pPr>
              <w:pStyle w:val="SANDTableText"/>
            </w:pPr>
            <w:r w:rsidRPr="00516174">
              <w:t>The date that the content of the model was generated</w:t>
            </w:r>
          </w:p>
        </w:tc>
        <w:tc>
          <w:tcPr>
            <w:tcW w:w="1678" w:type="pct"/>
            <w:vAlign w:val="top"/>
          </w:tcPr>
          <w:p w14:paraId="2EBFAFFF" w14:textId="6494590E" w:rsidR="00A72394" w:rsidRPr="00516174" w:rsidRDefault="00A72394" w:rsidP="00A72394">
            <w:pPr>
              <w:pStyle w:val="SANDTableText"/>
            </w:pPr>
            <w:r w:rsidRPr="00516174">
              <w:t>Integer length of string followed by string.</w:t>
            </w:r>
          </w:p>
        </w:tc>
      </w:tr>
      <w:tr w:rsidR="00A72394" w:rsidRPr="00516174" w14:paraId="4023181F" w14:textId="77777777" w:rsidTr="00A72394">
        <w:tc>
          <w:tcPr>
            <w:tcW w:w="1651" w:type="pct"/>
            <w:vAlign w:val="top"/>
          </w:tcPr>
          <w:p w14:paraId="5A607542" w14:textId="2A29624D" w:rsidR="00A72394" w:rsidRPr="00516174" w:rsidRDefault="00A72394" w:rsidP="00A72394">
            <w:pPr>
              <w:pStyle w:val="SANDTableText"/>
            </w:pPr>
            <w:r w:rsidRPr="00516174">
              <w:t>EarthShape</w:t>
            </w:r>
          </w:p>
        </w:tc>
        <w:tc>
          <w:tcPr>
            <w:tcW w:w="1671" w:type="pct"/>
            <w:vAlign w:val="top"/>
          </w:tcPr>
          <w:p w14:paraId="417F5345" w14:textId="6BD64470" w:rsidR="00A72394" w:rsidRPr="00516174" w:rsidRDefault="00A72394" w:rsidP="00A72394">
            <w:pPr>
              <w:pStyle w:val="SANDTableText"/>
            </w:pPr>
            <w:r w:rsidRPr="00516174">
              <w:t>File format version 2 or greater, only.</w:t>
            </w:r>
            <w:r w:rsidR="00A60A46">
              <w:t xml:space="preserve"> </w:t>
            </w:r>
            <w:r w:rsidRPr="00516174">
              <w:t>The name of the ellipsoid used by GeoTess.</w:t>
            </w:r>
            <w:r w:rsidR="00A60A46">
              <w:t xml:space="preserve"> </w:t>
            </w:r>
            <w:r w:rsidRPr="00516174">
              <w:t>Valid options are SPHERE, GRS80, GRS80_RCONST, WGS84, WGS84_RCONST, IERS, IERS_RCONST.</w:t>
            </w:r>
            <w:r w:rsidR="00A60A46">
              <w:t xml:space="preserve"> </w:t>
            </w:r>
            <w:r w:rsidRPr="00516174">
              <w:t>This parameter was not present in model file format 1 (WGS84 was assumed).</w:t>
            </w:r>
            <w:r w:rsidR="00A60A46">
              <w:t xml:space="preserve"> </w:t>
            </w:r>
          </w:p>
        </w:tc>
        <w:tc>
          <w:tcPr>
            <w:tcW w:w="1678" w:type="pct"/>
            <w:vAlign w:val="top"/>
          </w:tcPr>
          <w:p w14:paraId="4CAA664B" w14:textId="55FC9878" w:rsidR="00A72394" w:rsidRPr="00516174" w:rsidRDefault="00A72394" w:rsidP="00A72394">
            <w:pPr>
              <w:pStyle w:val="SANDTableText"/>
            </w:pPr>
            <w:r w:rsidRPr="00516174">
              <w:t>Integer length of string followed by string.</w:t>
            </w:r>
          </w:p>
        </w:tc>
      </w:tr>
      <w:tr w:rsidR="00A72394" w:rsidRPr="00516174" w14:paraId="63FFE4D2" w14:textId="77777777" w:rsidTr="00A72394">
        <w:tc>
          <w:tcPr>
            <w:tcW w:w="1651" w:type="pct"/>
            <w:vAlign w:val="top"/>
          </w:tcPr>
          <w:p w14:paraId="1D61450A" w14:textId="5672129A" w:rsidR="00A72394" w:rsidRPr="00516174" w:rsidRDefault="00A72394" w:rsidP="00A72394">
            <w:pPr>
              <w:pStyle w:val="SANDTableText"/>
            </w:pPr>
            <w:r w:rsidRPr="00516174">
              <w:t>Model description</w:t>
            </w:r>
          </w:p>
        </w:tc>
        <w:tc>
          <w:tcPr>
            <w:tcW w:w="1671" w:type="pct"/>
            <w:vAlign w:val="top"/>
          </w:tcPr>
          <w:p w14:paraId="37A25A10" w14:textId="160C71A7" w:rsidR="00A72394" w:rsidRPr="00516174" w:rsidRDefault="00A72394" w:rsidP="00A72394">
            <w:pPr>
              <w:pStyle w:val="SANDTableText"/>
            </w:pPr>
            <w:r w:rsidRPr="00516174">
              <w:t>Model description.</w:t>
            </w:r>
            <w:r w:rsidR="00A60A46">
              <w:t xml:space="preserve"> </w:t>
            </w:r>
          </w:p>
        </w:tc>
        <w:tc>
          <w:tcPr>
            <w:tcW w:w="1678" w:type="pct"/>
            <w:vAlign w:val="top"/>
          </w:tcPr>
          <w:p w14:paraId="6A65F1F3" w14:textId="5317967B" w:rsidR="00A72394" w:rsidRPr="00516174" w:rsidRDefault="00A72394" w:rsidP="00A72394">
            <w:pPr>
              <w:pStyle w:val="SANDTableText"/>
            </w:pPr>
            <w:r w:rsidRPr="00516174">
              <w:t>Integer length of string followed by string.</w:t>
            </w:r>
          </w:p>
        </w:tc>
      </w:tr>
      <w:tr w:rsidR="00A72394" w:rsidRPr="00516174" w14:paraId="798F54B8" w14:textId="77777777" w:rsidTr="00A72394">
        <w:tc>
          <w:tcPr>
            <w:tcW w:w="1651" w:type="pct"/>
            <w:vAlign w:val="top"/>
          </w:tcPr>
          <w:p w14:paraId="034E5C3D" w14:textId="4AF4D4E9" w:rsidR="00A72394" w:rsidRPr="00516174" w:rsidRDefault="00A72394" w:rsidP="00A72394">
            <w:pPr>
              <w:pStyle w:val="SANDTableText"/>
            </w:pPr>
            <w:r w:rsidRPr="00516174">
              <w:t>Attribute names</w:t>
            </w:r>
          </w:p>
        </w:tc>
        <w:tc>
          <w:tcPr>
            <w:tcW w:w="1671" w:type="pct"/>
            <w:vAlign w:val="top"/>
          </w:tcPr>
          <w:p w14:paraId="2D98BB86" w14:textId="62B3C429" w:rsidR="00A72394" w:rsidRPr="00516174" w:rsidRDefault="00A72394" w:rsidP="00A72394">
            <w:r w:rsidRPr="00516174">
              <w:t>A list of the names of all the attributes stored in the model, separated by semi-colons.</w:t>
            </w:r>
            <w:r w:rsidR="00A60A46">
              <w:t xml:space="preserve"> </w:t>
            </w:r>
            <w:r w:rsidRPr="00516174">
              <w:t>For example: ‘vp; vs; density’.</w:t>
            </w:r>
            <w:r w:rsidR="00A60A46">
              <w:t xml:space="preserve"> </w:t>
            </w:r>
          </w:p>
          <w:p w14:paraId="7035522B" w14:textId="575EC517" w:rsidR="00A72394" w:rsidRPr="00516174" w:rsidRDefault="00A72394" w:rsidP="00A72394">
            <w:pPr>
              <w:pStyle w:val="SANDTableText"/>
            </w:pPr>
            <w:r w:rsidRPr="00516174">
              <w:rPr>
                <w:i/>
              </w:rPr>
              <w:t>nAttributes</w:t>
            </w:r>
            <w:r w:rsidRPr="00516174">
              <w:t xml:space="preserve"> is the number of attributes specified.</w:t>
            </w:r>
          </w:p>
        </w:tc>
        <w:tc>
          <w:tcPr>
            <w:tcW w:w="1678" w:type="pct"/>
            <w:vAlign w:val="top"/>
          </w:tcPr>
          <w:p w14:paraId="489E3CCD" w14:textId="69BBF325" w:rsidR="00A72394" w:rsidRPr="00516174" w:rsidRDefault="00A72394" w:rsidP="00A72394">
            <w:pPr>
              <w:pStyle w:val="SANDTableText"/>
            </w:pPr>
            <w:r w:rsidRPr="00516174">
              <w:t>Integer length of string followed by string.</w:t>
            </w:r>
          </w:p>
        </w:tc>
      </w:tr>
      <w:tr w:rsidR="00A72394" w:rsidRPr="00516174" w14:paraId="0B73A290" w14:textId="77777777" w:rsidTr="00A72394">
        <w:tc>
          <w:tcPr>
            <w:tcW w:w="1651" w:type="pct"/>
            <w:vAlign w:val="top"/>
          </w:tcPr>
          <w:p w14:paraId="0AB2054B" w14:textId="6A6BD2F1" w:rsidR="00A72394" w:rsidRPr="00516174" w:rsidRDefault="00A72394" w:rsidP="00A72394">
            <w:pPr>
              <w:pStyle w:val="SANDTableText"/>
            </w:pPr>
            <w:r w:rsidRPr="00516174">
              <w:t>Attribute units</w:t>
            </w:r>
          </w:p>
        </w:tc>
        <w:tc>
          <w:tcPr>
            <w:tcW w:w="1671" w:type="pct"/>
            <w:vAlign w:val="top"/>
          </w:tcPr>
          <w:p w14:paraId="6A81B7D4" w14:textId="36541FB1" w:rsidR="00A72394" w:rsidRPr="00516174" w:rsidRDefault="00A72394" w:rsidP="00A72394">
            <w:pPr>
              <w:pStyle w:val="SANDTableText"/>
            </w:pPr>
            <w:r w:rsidRPr="00516174">
              <w:t>The units of the defined attributes, separated by semi-colons.</w:t>
            </w:r>
            <w:r w:rsidR="00A60A46">
              <w:t xml:space="preserve"> </w:t>
            </w:r>
            <w:r w:rsidRPr="00516174">
              <w:t>For example: ‘km/sec; km/sec; g/cc’.</w:t>
            </w:r>
            <w:r w:rsidR="00A60A46">
              <w:t xml:space="preserve"> </w:t>
            </w:r>
            <w:r w:rsidRPr="00516174">
              <w:t xml:space="preserve">The number of entries must be equal to </w:t>
            </w:r>
            <w:r w:rsidRPr="00516174">
              <w:rPr>
                <w:i/>
              </w:rPr>
              <w:t>nAttributes</w:t>
            </w:r>
            <w:r w:rsidRPr="00516174">
              <w:t>.</w:t>
            </w:r>
          </w:p>
        </w:tc>
        <w:tc>
          <w:tcPr>
            <w:tcW w:w="1678" w:type="pct"/>
            <w:vAlign w:val="top"/>
          </w:tcPr>
          <w:p w14:paraId="0D7638F4" w14:textId="1A3568FD" w:rsidR="00A72394" w:rsidRPr="00516174" w:rsidRDefault="00A72394" w:rsidP="00A72394">
            <w:pPr>
              <w:pStyle w:val="SANDTableText"/>
            </w:pPr>
            <w:r w:rsidRPr="00516174">
              <w:t>Integer length of string followed by string.</w:t>
            </w:r>
          </w:p>
        </w:tc>
      </w:tr>
      <w:tr w:rsidR="00A72394" w:rsidRPr="00516174" w14:paraId="1A520ECC" w14:textId="77777777" w:rsidTr="00A72394">
        <w:tc>
          <w:tcPr>
            <w:tcW w:w="1651" w:type="pct"/>
            <w:vAlign w:val="top"/>
          </w:tcPr>
          <w:p w14:paraId="6E303172" w14:textId="0E0981A3" w:rsidR="00A72394" w:rsidRPr="00516174" w:rsidRDefault="00A72394" w:rsidP="00A72394">
            <w:pPr>
              <w:pStyle w:val="SANDTableText"/>
            </w:pPr>
            <w:r w:rsidRPr="00516174">
              <w:t>Layer names</w:t>
            </w:r>
          </w:p>
        </w:tc>
        <w:tc>
          <w:tcPr>
            <w:tcW w:w="1671" w:type="pct"/>
            <w:vAlign w:val="top"/>
          </w:tcPr>
          <w:p w14:paraId="1DBF07E2" w14:textId="77777777" w:rsidR="00A72394" w:rsidRPr="00516174" w:rsidRDefault="00A72394" w:rsidP="00A72394">
            <w:r w:rsidRPr="00516174">
              <w:t xml:space="preserve">The names of all the layers that define the model, separated by semi-colons and listed in order of increasing radius. For example: ‘core; mantle; crust’. </w:t>
            </w:r>
          </w:p>
          <w:p w14:paraId="49E5D906" w14:textId="449E2F62" w:rsidR="00A72394" w:rsidRPr="00516174" w:rsidRDefault="00A72394" w:rsidP="00A72394">
            <w:pPr>
              <w:pStyle w:val="SANDTableText"/>
            </w:pPr>
            <w:r w:rsidRPr="00516174">
              <w:rPr>
                <w:i/>
              </w:rPr>
              <w:t>nLayers</w:t>
            </w:r>
            <w:r w:rsidRPr="00516174">
              <w:t xml:space="preserve"> is the number of layer names specified.</w:t>
            </w:r>
          </w:p>
        </w:tc>
        <w:tc>
          <w:tcPr>
            <w:tcW w:w="1678" w:type="pct"/>
            <w:vAlign w:val="top"/>
          </w:tcPr>
          <w:p w14:paraId="11C3A9B4" w14:textId="038CAAFB" w:rsidR="00A72394" w:rsidRPr="00516174" w:rsidRDefault="00A72394" w:rsidP="00A72394">
            <w:pPr>
              <w:pStyle w:val="SANDTableText"/>
            </w:pPr>
            <w:r w:rsidRPr="00516174">
              <w:t>Integer length of string followed by string.</w:t>
            </w:r>
          </w:p>
        </w:tc>
      </w:tr>
      <w:tr w:rsidR="00A72394" w:rsidRPr="00516174" w14:paraId="4DAC74C5" w14:textId="77777777" w:rsidTr="00A72394">
        <w:tc>
          <w:tcPr>
            <w:tcW w:w="1651" w:type="pct"/>
            <w:vAlign w:val="top"/>
          </w:tcPr>
          <w:p w14:paraId="0D82B8D1" w14:textId="468813A2" w:rsidR="00A72394" w:rsidRPr="00516174" w:rsidRDefault="00A72394" w:rsidP="00A72394">
            <w:pPr>
              <w:pStyle w:val="SANDTableText"/>
            </w:pPr>
            <w:r w:rsidRPr="00516174">
              <w:t>Data Object type</w:t>
            </w:r>
          </w:p>
        </w:tc>
        <w:tc>
          <w:tcPr>
            <w:tcW w:w="1671" w:type="pct"/>
            <w:vAlign w:val="top"/>
          </w:tcPr>
          <w:p w14:paraId="6AF8D05D" w14:textId="5450A77C" w:rsidR="00A72394" w:rsidRPr="00516174" w:rsidRDefault="00A72394" w:rsidP="00A72394">
            <w:pPr>
              <w:pStyle w:val="SANDTableText"/>
            </w:pPr>
            <w:r w:rsidRPr="00516174">
              <w:t>The type of the Data objects stored in this model.</w:t>
            </w:r>
            <w:r w:rsidR="00A60A46">
              <w:t xml:space="preserve"> </w:t>
            </w:r>
            <w:r w:rsidRPr="00516174">
              <w:t>Must be one of DOUBLE, FLOAT, LONG, INT, SHORT or BYTE.</w:t>
            </w:r>
          </w:p>
        </w:tc>
        <w:tc>
          <w:tcPr>
            <w:tcW w:w="1678" w:type="pct"/>
            <w:vAlign w:val="top"/>
          </w:tcPr>
          <w:p w14:paraId="665E6097" w14:textId="7F1C5924" w:rsidR="00A72394" w:rsidRPr="00516174" w:rsidRDefault="00A72394" w:rsidP="00A72394">
            <w:pPr>
              <w:pStyle w:val="SANDTableText"/>
            </w:pPr>
            <w:r w:rsidRPr="00516174">
              <w:t>Integer length of string followed by string.</w:t>
            </w:r>
          </w:p>
        </w:tc>
      </w:tr>
      <w:tr w:rsidR="00A72394" w:rsidRPr="00516174" w14:paraId="446F9C4D" w14:textId="77777777" w:rsidTr="00A72394">
        <w:tc>
          <w:tcPr>
            <w:tcW w:w="1651" w:type="pct"/>
            <w:vAlign w:val="top"/>
          </w:tcPr>
          <w:p w14:paraId="6C088354" w14:textId="7D94B3AF" w:rsidR="00A72394" w:rsidRPr="00516174" w:rsidRDefault="00A72394" w:rsidP="00A72394">
            <w:pPr>
              <w:pStyle w:val="SANDTableText"/>
            </w:pPr>
            <w:r w:rsidRPr="00516174">
              <w:t>nVertices</w:t>
            </w:r>
          </w:p>
        </w:tc>
        <w:tc>
          <w:tcPr>
            <w:tcW w:w="1671" w:type="pct"/>
            <w:vAlign w:val="top"/>
          </w:tcPr>
          <w:p w14:paraId="1DA31E96" w14:textId="4CBE3949" w:rsidR="00A72394" w:rsidRPr="00516174" w:rsidRDefault="00A72394" w:rsidP="00A72394">
            <w:pPr>
              <w:pStyle w:val="SANDTableText"/>
            </w:pPr>
            <w:r w:rsidRPr="00516174">
              <w:t>Number of vertices defined in the grid.</w:t>
            </w:r>
          </w:p>
        </w:tc>
        <w:tc>
          <w:tcPr>
            <w:tcW w:w="1678" w:type="pct"/>
            <w:vAlign w:val="top"/>
          </w:tcPr>
          <w:p w14:paraId="15D917B8" w14:textId="38A870F9" w:rsidR="00A72394" w:rsidRPr="00516174" w:rsidRDefault="00A72394" w:rsidP="00A72394">
            <w:pPr>
              <w:pStyle w:val="SANDTableText"/>
            </w:pPr>
            <w:r w:rsidRPr="00516174">
              <w:t>Integer</w:t>
            </w:r>
          </w:p>
        </w:tc>
      </w:tr>
      <w:tr w:rsidR="00A72394" w:rsidRPr="00516174" w14:paraId="3086A2EC" w14:textId="77777777" w:rsidTr="00A72394">
        <w:tc>
          <w:tcPr>
            <w:tcW w:w="1651" w:type="pct"/>
            <w:vAlign w:val="top"/>
          </w:tcPr>
          <w:p w14:paraId="08CC0121" w14:textId="74BF647F" w:rsidR="00A72394" w:rsidRPr="00516174" w:rsidRDefault="00A72394" w:rsidP="00A72394">
            <w:pPr>
              <w:pStyle w:val="SANDTableText"/>
            </w:pPr>
            <w:r w:rsidRPr="00516174">
              <w:t>Layer index – te</w:t>
            </w:r>
            <w:r w:rsidR="00D20C6E">
              <w:t>ss</w:t>
            </w:r>
            <w:r w:rsidRPr="00516174">
              <w:t>ellation index map.</w:t>
            </w:r>
          </w:p>
        </w:tc>
        <w:tc>
          <w:tcPr>
            <w:tcW w:w="1671" w:type="pct"/>
            <w:vAlign w:val="top"/>
          </w:tcPr>
          <w:p w14:paraId="15540996" w14:textId="54FC0D1A" w:rsidR="00A72394" w:rsidRPr="00516174" w:rsidRDefault="00A72394" w:rsidP="00A72394">
            <w:pPr>
              <w:pStyle w:val="SANDTableText"/>
            </w:pPr>
            <w:r w:rsidRPr="00516174">
              <w:t>An integer for each layer in the model specifying the index of the multi-layer tessellation that supports that layer.</w:t>
            </w:r>
          </w:p>
        </w:tc>
        <w:tc>
          <w:tcPr>
            <w:tcW w:w="1678" w:type="pct"/>
            <w:vAlign w:val="top"/>
          </w:tcPr>
          <w:p w14:paraId="5400749E" w14:textId="648F7177" w:rsidR="00A72394" w:rsidRPr="00516174" w:rsidRDefault="00A72394" w:rsidP="00A72394">
            <w:pPr>
              <w:pStyle w:val="SANDTableText"/>
            </w:pPr>
            <w:r w:rsidRPr="00516174">
              <w:rPr>
                <w:i/>
              </w:rPr>
              <w:t>nLayers</w:t>
            </w:r>
            <w:r w:rsidRPr="00516174">
              <w:t xml:space="preserve"> integers.</w:t>
            </w:r>
          </w:p>
        </w:tc>
      </w:tr>
      <w:tr w:rsidR="00A72394" w:rsidRPr="00516174" w14:paraId="3ED46226" w14:textId="77777777" w:rsidTr="00A72394">
        <w:tc>
          <w:tcPr>
            <w:tcW w:w="1651" w:type="pct"/>
            <w:vAlign w:val="top"/>
          </w:tcPr>
          <w:p w14:paraId="4B8E449D" w14:textId="6E00C5F5" w:rsidR="00A72394" w:rsidRPr="00516174" w:rsidRDefault="00A72394" w:rsidP="00A72394">
            <w:pPr>
              <w:pStyle w:val="SANDTableText"/>
            </w:pPr>
            <w:r w:rsidRPr="00516174">
              <w:t>Profile objects</w:t>
            </w:r>
          </w:p>
        </w:tc>
        <w:tc>
          <w:tcPr>
            <w:tcW w:w="1671" w:type="pct"/>
            <w:vAlign w:val="top"/>
          </w:tcPr>
          <w:p w14:paraId="2BEB25BC" w14:textId="35362640" w:rsidR="00A72394" w:rsidRPr="00516174" w:rsidRDefault="00A72394" w:rsidP="00A72394">
            <w:pPr>
              <w:pStyle w:val="SANDTableText"/>
            </w:pPr>
            <w:r w:rsidRPr="00516174">
              <w:t>A Profile object for each layer at each vertex in the model.</w:t>
            </w:r>
            <w:r w:rsidR="00A60A46">
              <w:t xml:space="preserve"> </w:t>
            </w:r>
            <w:r w:rsidRPr="00516174">
              <w:t>See section Profiles for Profile definitions.</w:t>
            </w:r>
          </w:p>
        </w:tc>
        <w:tc>
          <w:tcPr>
            <w:tcW w:w="1678" w:type="pct"/>
            <w:vAlign w:val="top"/>
          </w:tcPr>
          <w:p w14:paraId="771369F2" w14:textId="612AB710" w:rsidR="00A72394" w:rsidRPr="00516174" w:rsidRDefault="00A72394" w:rsidP="00A72394">
            <w:pPr>
              <w:pStyle w:val="SANDTableText"/>
            </w:pPr>
            <w:r w:rsidRPr="00516174">
              <w:rPr>
                <w:i/>
              </w:rPr>
              <w:t>nVertices</w:t>
            </w:r>
            <w:r w:rsidRPr="00516174">
              <w:t xml:space="preserve"> * </w:t>
            </w:r>
            <w:r w:rsidRPr="00516174">
              <w:rPr>
                <w:i/>
              </w:rPr>
              <w:t>nLayers</w:t>
            </w:r>
            <w:r w:rsidRPr="00516174">
              <w:t xml:space="preserve"> Profile objects.</w:t>
            </w:r>
            <w:r w:rsidR="00A60A46">
              <w:t xml:space="preserve"> </w:t>
            </w:r>
            <w:r w:rsidRPr="00516174">
              <w:t>Layer index varies fastest.</w:t>
            </w:r>
            <w:r w:rsidR="00A60A46">
              <w:t xml:space="preserve"> </w:t>
            </w:r>
            <w:r w:rsidRPr="00516174">
              <w:t>Profiles associated with the same vertex are listed in order that increases with radius.</w:t>
            </w:r>
          </w:p>
        </w:tc>
      </w:tr>
      <w:tr w:rsidR="00A72394" w:rsidRPr="00516174" w14:paraId="02F95519" w14:textId="77777777" w:rsidTr="00A72394">
        <w:tc>
          <w:tcPr>
            <w:tcW w:w="1651" w:type="pct"/>
            <w:vAlign w:val="top"/>
          </w:tcPr>
          <w:p w14:paraId="74C621BF" w14:textId="1D541276" w:rsidR="00A72394" w:rsidRPr="00516174" w:rsidRDefault="00A72394" w:rsidP="00A72394">
            <w:pPr>
              <w:pStyle w:val="SANDTableText"/>
            </w:pPr>
            <w:r w:rsidRPr="00516174">
              <w:t>Grid file specifier</w:t>
            </w:r>
          </w:p>
        </w:tc>
        <w:tc>
          <w:tcPr>
            <w:tcW w:w="1671" w:type="pct"/>
            <w:vAlign w:val="top"/>
          </w:tcPr>
          <w:p w14:paraId="70098356" w14:textId="117A55A7" w:rsidR="00A72394" w:rsidRPr="00516174" w:rsidRDefault="00A72394" w:rsidP="00A72394">
            <w:pPr>
              <w:pStyle w:val="SANDTableText"/>
            </w:pPr>
            <w:r w:rsidRPr="00516174">
              <w:t>String specifying the file in which the grid information is stored.</w:t>
            </w:r>
            <w:r w:rsidR="00A60A46">
              <w:t xml:space="preserve"> </w:t>
            </w:r>
            <w:r w:rsidRPr="00516174">
              <w:t>If the grid file specifier is the single character ‘*’, then the grid information is stored in the same file as the model data, immediately following the gridID.</w:t>
            </w:r>
            <w:r w:rsidR="00A60A46">
              <w:t xml:space="preserve"> </w:t>
            </w:r>
            <w:r w:rsidRPr="00516174">
              <w:t>Otherwise, the grid file specifier indicates the name of the file that contains the grid information.</w:t>
            </w:r>
          </w:p>
        </w:tc>
        <w:tc>
          <w:tcPr>
            <w:tcW w:w="1678" w:type="pct"/>
            <w:vAlign w:val="top"/>
          </w:tcPr>
          <w:p w14:paraId="38006A43" w14:textId="7FB669B9" w:rsidR="00A72394" w:rsidRPr="00516174" w:rsidRDefault="00A72394" w:rsidP="00A72394">
            <w:pPr>
              <w:pStyle w:val="SANDTableText"/>
            </w:pPr>
            <w:r w:rsidRPr="00516174">
              <w:t>Integer length of string followed by string.</w:t>
            </w:r>
          </w:p>
        </w:tc>
      </w:tr>
      <w:tr w:rsidR="00A72394" w:rsidRPr="00516174" w14:paraId="2EFFE46B" w14:textId="77777777" w:rsidTr="00A72394">
        <w:tc>
          <w:tcPr>
            <w:tcW w:w="1651" w:type="pct"/>
            <w:vAlign w:val="top"/>
          </w:tcPr>
          <w:p w14:paraId="324261DF" w14:textId="1402C922" w:rsidR="00A72394" w:rsidRPr="00516174" w:rsidRDefault="00A72394" w:rsidP="00A72394">
            <w:pPr>
              <w:pStyle w:val="SANDTableText"/>
            </w:pPr>
            <w:r w:rsidRPr="00516174">
              <w:t>gridID</w:t>
            </w:r>
          </w:p>
        </w:tc>
        <w:tc>
          <w:tcPr>
            <w:tcW w:w="1671" w:type="pct"/>
            <w:vAlign w:val="top"/>
          </w:tcPr>
          <w:p w14:paraId="37B16DEC" w14:textId="050B794F" w:rsidR="00A72394" w:rsidRPr="00516174" w:rsidRDefault="00A72394" w:rsidP="00A72394">
            <w:pPr>
              <w:pStyle w:val="SANDTableText"/>
            </w:pPr>
            <w:r w:rsidRPr="00516174">
              <w:t>Every grid has a unique gridID that is stored in both the grid file and in all the model files that use that grid.</w:t>
            </w:r>
            <w:r w:rsidR="00A60A46">
              <w:t xml:space="preserve"> </w:t>
            </w:r>
            <w:r w:rsidRPr="00516174">
              <w:t>When the model and grid are loaded, a check is performed to ensure that the two gridIDs match exactly.</w:t>
            </w:r>
            <w:r w:rsidR="00A60A46">
              <w:t xml:space="preserve"> </w:t>
            </w:r>
            <w:r w:rsidRPr="00516174">
              <w:t>While any string can be used as a gridID, an MD5 hash of the vertices, triangle indices, level indices and tessellation indices is an excellent choice.</w:t>
            </w:r>
          </w:p>
        </w:tc>
        <w:tc>
          <w:tcPr>
            <w:tcW w:w="1678" w:type="pct"/>
            <w:vAlign w:val="top"/>
          </w:tcPr>
          <w:p w14:paraId="2CD2D346" w14:textId="5185193D" w:rsidR="00A72394" w:rsidRPr="00516174" w:rsidRDefault="00A72394" w:rsidP="00A72394">
            <w:pPr>
              <w:pStyle w:val="SANDTableText"/>
            </w:pPr>
            <w:r w:rsidRPr="00516174">
              <w:t>Integer length of string followed by string.</w:t>
            </w:r>
          </w:p>
        </w:tc>
      </w:tr>
    </w:tbl>
    <w:p w14:paraId="77F42A4C" w14:textId="77777777" w:rsidR="00A72394" w:rsidRPr="00516174" w:rsidRDefault="00A72394" w:rsidP="00A72394">
      <w:pPr>
        <w:pStyle w:val="SANDBODY"/>
      </w:pPr>
    </w:p>
    <w:p w14:paraId="7035F957" w14:textId="77777777" w:rsidR="003406E0" w:rsidRPr="00C06068" w:rsidRDefault="003406E0" w:rsidP="00114D4F">
      <w:pPr>
        <w:pStyle w:val="AppendixHeading3"/>
      </w:pPr>
      <w:bookmarkStart w:id="479" w:name="_Toc49763570"/>
      <w:bookmarkStart w:id="480" w:name="_Toc135830203"/>
      <w:r w:rsidRPr="00C06068">
        <w:t>Binary Profile Objects</w:t>
      </w:r>
      <w:bookmarkEnd w:id="479"/>
      <w:bookmarkEnd w:id="480"/>
    </w:p>
    <w:p w14:paraId="17DA8DB9" w14:textId="5B0E6911" w:rsidR="00452489" w:rsidRPr="00C06068" w:rsidRDefault="00452489" w:rsidP="00452489">
      <w:pPr>
        <w:pStyle w:val="SANDCaptionTable"/>
        <w:rPr>
          <w:bCs/>
        </w:rPr>
      </w:pPr>
      <w:bookmarkStart w:id="481" w:name="_Toc135830225"/>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2</w:t>
      </w:r>
      <w:r w:rsidRPr="00C06068">
        <w:rPr>
          <w:bCs/>
          <w:noProof/>
        </w:rPr>
        <w:fldChar w:fldCharType="end"/>
      </w:r>
      <w:r w:rsidRPr="00C06068">
        <w:rPr>
          <w:bCs/>
        </w:rPr>
        <w:t>. ProfileEmpty – Profile Object Consisting of a Bottom and Top Radius but no Data.</w:t>
      </w:r>
      <w:bookmarkEnd w:id="481"/>
    </w:p>
    <w:tbl>
      <w:tblPr>
        <w:tblStyle w:val="SANDTableStyle"/>
        <w:tblW w:w="5000" w:type="pct"/>
        <w:tblInd w:w="0" w:type="dxa"/>
        <w:tblLook w:val="04A0" w:firstRow="1" w:lastRow="0" w:firstColumn="1" w:lastColumn="0" w:noHBand="0" w:noVBand="1"/>
      </w:tblPr>
      <w:tblGrid>
        <w:gridCol w:w="3087"/>
        <w:gridCol w:w="3125"/>
        <w:gridCol w:w="3138"/>
      </w:tblGrid>
      <w:tr w:rsidR="00452489" w:rsidRPr="00516174" w14:paraId="53228920" w14:textId="77777777" w:rsidTr="00452489">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367BA323" w14:textId="2AB7559D" w:rsidR="00452489" w:rsidRPr="00516174" w:rsidRDefault="00452489" w:rsidP="00452489">
            <w:pPr>
              <w:pStyle w:val="SANDTableHead"/>
              <w:rPr>
                <w:b w:val="0"/>
              </w:rPr>
            </w:pPr>
            <w:r w:rsidRPr="00516174">
              <w:rPr>
                <w:b w:val="0"/>
              </w:rPr>
              <w:t>Parameter Name</w:t>
            </w:r>
          </w:p>
        </w:tc>
        <w:tc>
          <w:tcPr>
            <w:tcW w:w="1671" w:type="pct"/>
            <w:vAlign w:val="top"/>
          </w:tcPr>
          <w:p w14:paraId="402E40A5" w14:textId="6F7F25EC" w:rsidR="00452489" w:rsidRPr="00516174" w:rsidRDefault="005442EE" w:rsidP="00452489">
            <w:pPr>
              <w:pStyle w:val="SANDTableHead"/>
              <w:rPr>
                <w:b w:val="0"/>
              </w:rPr>
            </w:pPr>
            <w:r>
              <w:rPr>
                <w:b w:val="0"/>
              </w:rPr>
              <w:t>Definition</w:t>
            </w:r>
          </w:p>
        </w:tc>
        <w:tc>
          <w:tcPr>
            <w:tcW w:w="1678" w:type="pct"/>
            <w:vAlign w:val="top"/>
          </w:tcPr>
          <w:p w14:paraId="4972C5FE" w14:textId="1D9CBD53" w:rsidR="00452489" w:rsidRPr="00516174" w:rsidRDefault="00452489" w:rsidP="00452489">
            <w:pPr>
              <w:pStyle w:val="SANDTableHead"/>
              <w:rPr>
                <w:b w:val="0"/>
              </w:rPr>
            </w:pPr>
            <w:r w:rsidRPr="00516174">
              <w:rPr>
                <w:b w:val="0"/>
              </w:rPr>
              <w:t>Binary Value</w:t>
            </w:r>
          </w:p>
        </w:tc>
      </w:tr>
      <w:tr w:rsidR="00452489" w:rsidRPr="00516174" w14:paraId="2C769C38" w14:textId="77777777" w:rsidTr="00452489">
        <w:tc>
          <w:tcPr>
            <w:tcW w:w="1651" w:type="pct"/>
            <w:vAlign w:val="top"/>
          </w:tcPr>
          <w:p w14:paraId="69A43325" w14:textId="33164A68" w:rsidR="00452489" w:rsidRPr="00516174" w:rsidRDefault="00452489" w:rsidP="00452489">
            <w:pPr>
              <w:pStyle w:val="SANDTableText"/>
            </w:pPr>
            <w:r w:rsidRPr="00516174">
              <w:t>Profile type index</w:t>
            </w:r>
          </w:p>
        </w:tc>
        <w:tc>
          <w:tcPr>
            <w:tcW w:w="1671" w:type="pct"/>
            <w:vAlign w:val="top"/>
          </w:tcPr>
          <w:p w14:paraId="35BE849B" w14:textId="77777777" w:rsidR="00452489" w:rsidRPr="00516174" w:rsidRDefault="00452489" w:rsidP="00452489">
            <w:pPr>
              <w:pStyle w:val="SANDTableListNum"/>
              <w:numPr>
                <w:ilvl w:val="0"/>
                <w:numId w:val="0"/>
              </w:numPr>
              <w:ind w:left="360" w:hanging="360"/>
            </w:pPr>
            <w:r w:rsidRPr="00516174">
              <w:t>ProfileEmpty objects have index</w:t>
            </w:r>
          </w:p>
          <w:p w14:paraId="5B4B09E0" w14:textId="1058B258" w:rsidR="00452489" w:rsidRPr="00516174" w:rsidRDefault="00452489" w:rsidP="00452489">
            <w:pPr>
              <w:pStyle w:val="SANDTableListNum"/>
              <w:numPr>
                <w:ilvl w:val="0"/>
                <w:numId w:val="0"/>
              </w:numPr>
              <w:ind w:left="360" w:hanging="360"/>
            </w:pPr>
            <w:r w:rsidRPr="00516174">
              <w:t>0</w:t>
            </w:r>
          </w:p>
        </w:tc>
        <w:tc>
          <w:tcPr>
            <w:tcW w:w="1678" w:type="pct"/>
            <w:vAlign w:val="top"/>
          </w:tcPr>
          <w:p w14:paraId="68C6C4BE" w14:textId="08EBE585" w:rsidR="00452489" w:rsidRPr="00516174" w:rsidRDefault="00452489" w:rsidP="00452489">
            <w:pPr>
              <w:pStyle w:val="SANDTableBullet"/>
              <w:numPr>
                <w:ilvl w:val="0"/>
                <w:numId w:val="0"/>
              </w:numPr>
              <w:ind w:left="360" w:hanging="360"/>
            </w:pPr>
            <w:r w:rsidRPr="00516174">
              <w:t>Byte 0</w:t>
            </w:r>
          </w:p>
        </w:tc>
      </w:tr>
      <w:tr w:rsidR="00452489" w:rsidRPr="00516174" w14:paraId="4871FAF6" w14:textId="77777777" w:rsidTr="00452489">
        <w:tc>
          <w:tcPr>
            <w:tcW w:w="1651" w:type="pct"/>
            <w:vAlign w:val="top"/>
          </w:tcPr>
          <w:p w14:paraId="6EF36105" w14:textId="0AD9BC30" w:rsidR="00452489" w:rsidRPr="00516174" w:rsidRDefault="00452489" w:rsidP="00452489">
            <w:pPr>
              <w:pStyle w:val="SANDTableText"/>
            </w:pPr>
            <w:r w:rsidRPr="00516174">
              <w:t>radiusBottom</w:t>
            </w:r>
          </w:p>
        </w:tc>
        <w:tc>
          <w:tcPr>
            <w:tcW w:w="1671" w:type="pct"/>
            <w:vAlign w:val="top"/>
          </w:tcPr>
          <w:p w14:paraId="02ABE902" w14:textId="77777777" w:rsidR="00452489" w:rsidRPr="00516174" w:rsidRDefault="00452489" w:rsidP="00452489">
            <w:pPr>
              <w:pStyle w:val="SANDTableListNum"/>
              <w:numPr>
                <w:ilvl w:val="0"/>
                <w:numId w:val="0"/>
              </w:numPr>
              <w:ind w:left="360" w:hanging="360"/>
            </w:pPr>
            <w:r w:rsidRPr="00516174">
              <w:t>Radius at the bottom of the</w:t>
            </w:r>
          </w:p>
          <w:p w14:paraId="23ADE116" w14:textId="7E223DDB" w:rsidR="00452489" w:rsidRPr="00516174" w:rsidRDefault="00452489" w:rsidP="00452489">
            <w:pPr>
              <w:pStyle w:val="SANDTableListNum"/>
              <w:numPr>
                <w:ilvl w:val="0"/>
                <w:numId w:val="0"/>
              </w:numPr>
              <w:ind w:left="360" w:hanging="360"/>
            </w:pPr>
            <w:r w:rsidRPr="00516174">
              <w:t>profile, in km</w:t>
            </w:r>
          </w:p>
        </w:tc>
        <w:tc>
          <w:tcPr>
            <w:tcW w:w="1678" w:type="pct"/>
            <w:vAlign w:val="top"/>
          </w:tcPr>
          <w:p w14:paraId="141A1A5C" w14:textId="63C6155E" w:rsidR="00452489" w:rsidRPr="00516174" w:rsidRDefault="00452489" w:rsidP="00452489">
            <w:pPr>
              <w:pStyle w:val="SANDTableBullet"/>
              <w:numPr>
                <w:ilvl w:val="0"/>
                <w:numId w:val="0"/>
              </w:numPr>
              <w:ind w:left="360" w:hanging="360"/>
            </w:pPr>
            <w:r w:rsidRPr="00516174">
              <w:t>Float</w:t>
            </w:r>
          </w:p>
        </w:tc>
      </w:tr>
      <w:tr w:rsidR="00452489" w:rsidRPr="00516174" w14:paraId="275E54E2" w14:textId="77777777" w:rsidTr="00452489">
        <w:tc>
          <w:tcPr>
            <w:tcW w:w="1651" w:type="pct"/>
            <w:vAlign w:val="top"/>
          </w:tcPr>
          <w:p w14:paraId="57B58A67" w14:textId="412EAE49" w:rsidR="00452489" w:rsidRPr="00516174" w:rsidRDefault="00452489" w:rsidP="00452489">
            <w:pPr>
              <w:pStyle w:val="SANDTableText"/>
            </w:pPr>
            <w:r w:rsidRPr="00516174">
              <w:t>radiusTop</w:t>
            </w:r>
          </w:p>
        </w:tc>
        <w:tc>
          <w:tcPr>
            <w:tcW w:w="1671" w:type="pct"/>
            <w:vAlign w:val="top"/>
          </w:tcPr>
          <w:p w14:paraId="6A8B85DB" w14:textId="36E0F904" w:rsidR="00452489" w:rsidRPr="00516174" w:rsidRDefault="00452489" w:rsidP="00452489">
            <w:pPr>
              <w:pStyle w:val="SANDTableText"/>
            </w:pPr>
            <w:r w:rsidRPr="00516174">
              <w:t>Radius at the top of the profile, in km</w:t>
            </w:r>
          </w:p>
        </w:tc>
        <w:tc>
          <w:tcPr>
            <w:tcW w:w="1678" w:type="pct"/>
            <w:vAlign w:val="top"/>
          </w:tcPr>
          <w:p w14:paraId="059B06BE" w14:textId="6FBDE7C4" w:rsidR="00452489" w:rsidRPr="00516174" w:rsidRDefault="00452489" w:rsidP="00452489">
            <w:pPr>
              <w:pStyle w:val="SANDTableText"/>
            </w:pPr>
            <w:r w:rsidRPr="00516174">
              <w:t>Float</w:t>
            </w:r>
          </w:p>
        </w:tc>
      </w:tr>
    </w:tbl>
    <w:p w14:paraId="61AB663B" w14:textId="77777777" w:rsidR="003406E0" w:rsidRPr="00516174" w:rsidRDefault="003406E0" w:rsidP="003406E0"/>
    <w:p w14:paraId="55E3B670" w14:textId="253FA891" w:rsidR="000A0FB0" w:rsidRPr="00C06068" w:rsidRDefault="000A0FB0" w:rsidP="000A0FB0">
      <w:pPr>
        <w:pStyle w:val="SANDCaptionTable"/>
        <w:rPr>
          <w:bCs/>
        </w:rPr>
      </w:pPr>
      <w:bookmarkStart w:id="482" w:name="_Toc135830226"/>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3</w:t>
      </w:r>
      <w:r w:rsidRPr="00C06068">
        <w:rPr>
          <w:bCs/>
          <w:noProof/>
        </w:rPr>
        <w:fldChar w:fldCharType="end"/>
      </w:r>
      <w:r w:rsidRPr="00C06068">
        <w:rPr>
          <w:bCs/>
        </w:rPr>
        <w:t>. ProfileThin – Profile Object that Represents a Zero-Thickness Profile.</w:t>
      </w:r>
      <w:bookmarkEnd w:id="482"/>
    </w:p>
    <w:tbl>
      <w:tblPr>
        <w:tblStyle w:val="SANDTableStyle"/>
        <w:tblW w:w="5000" w:type="pct"/>
        <w:tblInd w:w="0" w:type="dxa"/>
        <w:tblLook w:val="04A0" w:firstRow="1" w:lastRow="0" w:firstColumn="1" w:lastColumn="0" w:noHBand="0" w:noVBand="1"/>
      </w:tblPr>
      <w:tblGrid>
        <w:gridCol w:w="3087"/>
        <w:gridCol w:w="3125"/>
        <w:gridCol w:w="3138"/>
      </w:tblGrid>
      <w:tr w:rsidR="000A0FB0" w:rsidRPr="00516174" w14:paraId="7F464192" w14:textId="77777777" w:rsidTr="000A0FB0">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BDABECE" w14:textId="77777777" w:rsidR="000A0FB0" w:rsidRPr="00516174" w:rsidRDefault="000A0FB0" w:rsidP="000A0FB0">
            <w:pPr>
              <w:pStyle w:val="SANDTableHead"/>
              <w:rPr>
                <w:b w:val="0"/>
              </w:rPr>
            </w:pPr>
            <w:r w:rsidRPr="00516174">
              <w:rPr>
                <w:b w:val="0"/>
              </w:rPr>
              <w:t>Parameter Name</w:t>
            </w:r>
          </w:p>
        </w:tc>
        <w:tc>
          <w:tcPr>
            <w:tcW w:w="1671" w:type="pct"/>
            <w:vAlign w:val="top"/>
          </w:tcPr>
          <w:p w14:paraId="31D6AFB1" w14:textId="05540B77" w:rsidR="000A0FB0" w:rsidRPr="00516174" w:rsidRDefault="005442EE" w:rsidP="000A0FB0">
            <w:pPr>
              <w:pStyle w:val="SANDTableHead"/>
              <w:rPr>
                <w:b w:val="0"/>
              </w:rPr>
            </w:pPr>
            <w:r>
              <w:rPr>
                <w:b w:val="0"/>
              </w:rPr>
              <w:t>Definition</w:t>
            </w:r>
          </w:p>
        </w:tc>
        <w:tc>
          <w:tcPr>
            <w:tcW w:w="1678" w:type="pct"/>
            <w:vAlign w:val="top"/>
          </w:tcPr>
          <w:p w14:paraId="141EDE63" w14:textId="77777777" w:rsidR="000A0FB0" w:rsidRPr="00516174" w:rsidRDefault="000A0FB0" w:rsidP="000A0FB0">
            <w:pPr>
              <w:pStyle w:val="SANDTableHead"/>
              <w:rPr>
                <w:b w:val="0"/>
              </w:rPr>
            </w:pPr>
            <w:r w:rsidRPr="00516174">
              <w:rPr>
                <w:b w:val="0"/>
              </w:rPr>
              <w:t>Binary Value</w:t>
            </w:r>
          </w:p>
        </w:tc>
      </w:tr>
      <w:tr w:rsidR="00415A9E" w:rsidRPr="00516174" w14:paraId="1CABDBB8" w14:textId="77777777" w:rsidTr="000A0FB0">
        <w:tc>
          <w:tcPr>
            <w:tcW w:w="1651" w:type="pct"/>
            <w:vAlign w:val="top"/>
          </w:tcPr>
          <w:p w14:paraId="454E746D" w14:textId="1DDB084B" w:rsidR="00415A9E" w:rsidRPr="00516174" w:rsidRDefault="00415A9E" w:rsidP="00415A9E">
            <w:pPr>
              <w:pStyle w:val="SANDTableText"/>
            </w:pPr>
            <w:r w:rsidRPr="00516174">
              <w:t>Profile type index</w:t>
            </w:r>
          </w:p>
        </w:tc>
        <w:tc>
          <w:tcPr>
            <w:tcW w:w="1671" w:type="pct"/>
            <w:vAlign w:val="top"/>
          </w:tcPr>
          <w:p w14:paraId="2BE341E1" w14:textId="4C9F844D" w:rsidR="00415A9E" w:rsidRPr="00516174" w:rsidRDefault="00415A9E" w:rsidP="00415A9E">
            <w:pPr>
              <w:pStyle w:val="SANDTableListNum"/>
              <w:numPr>
                <w:ilvl w:val="0"/>
                <w:numId w:val="0"/>
              </w:numPr>
              <w:ind w:left="360" w:hanging="360"/>
            </w:pPr>
            <w:r w:rsidRPr="00516174">
              <w:t>ProfileThin objects have index 1</w:t>
            </w:r>
          </w:p>
        </w:tc>
        <w:tc>
          <w:tcPr>
            <w:tcW w:w="1678" w:type="pct"/>
            <w:vAlign w:val="top"/>
          </w:tcPr>
          <w:p w14:paraId="48631866" w14:textId="7E32984A" w:rsidR="00415A9E" w:rsidRPr="00516174" w:rsidRDefault="00415A9E" w:rsidP="00415A9E">
            <w:pPr>
              <w:pStyle w:val="SANDTableBullet"/>
              <w:numPr>
                <w:ilvl w:val="0"/>
                <w:numId w:val="0"/>
              </w:numPr>
              <w:ind w:left="360" w:hanging="360"/>
            </w:pPr>
            <w:r w:rsidRPr="00516174">
              <w:t>Byte 1</w:t>
            </w:r>
          </w:p>
        </w:tc>
      </w:tr>
      <w:tr w:rsidR="00415A9E" w:rsidRPr="00516174" w14:paraId="2640A722" w14:textId="77777777" w:rsidTr="000A0FB0">
        <w:tc>
          <w:tcPr>
            <w:tcW w:w="1651" w:type="pct"/>
            <w:vAlign w:val="top"/>
          </w:tcPr>
          <w:p w14:paraId="0818F372" w14:textId="5B09D4BF" w:rsidR="00415A9E" w:rsidRPr="00516174" w:rsidRDefault="00415A9E" w:rsidP="00415A9E">
            <w:pPr>
              <w:pStyle w:val="SANDTableText"/>
            </w:pPr>
            <w:r w:rsidRPr="00516174">
              <w:t>Radius</w:t>
            </w:r>
          </w:p>
        </w:tc>
        <w:tc>
          <w:tcPr>
            <w:tcW w:w="1671" w:type="pct"/>
            <w:vAlign w:val="top"/>
          </w:tcPr>
          <w:p w14:paraId="7391DC4D" w14:textId="24397D14" w:rsidR="00415A9E" w:rsidRPr="00516174" w:rsidRDefault="00415A9E" w:rsidP="00415A9E">
            <w:pPr>
              <w:pStyle w:val="SANDTableListNum"/>
              <w:numPr>
                <w:ilvl w:val="0"/>
                <w:numId w:val="0"/>
              </w:numPr>
              <w:ind w:left="360" w:hanging="360"/>
            </w:pPr>
            <w:r w:rsidRPr="00516174">
              <w:t>Radius of the profile, in km.</w:t>
            </w:r>
            <w:r w:rsidR="00A60A46">
              <w:t xml:space="preserve"> </w:t>
            </w:r>
          </w:p>
        </w:tc>
        <w:tc>
          <w:tcPr>
            <w:tcW w:w="1678" w:type="pct"/>
            <w:vAlign w:val="top"/>
          </w:tcPr>
          <w:p w14:paraId="3DBD67B7" w14:textId="6CDBB9AD" w:rsidR="00415A9E" w:rsidRPr="00516174" w:rsidRDefault="00415A9E" w:rsidP="00415A9E">
            <w:pPr>
              <w:pStyle w:val="SANDTableBullet"/>
              <w:numPr>
                <w:ilvl w:val="0"/>
                <w:numId w:val="0"/>
              </w:numPr>
              <w:ind w:left="360" w:hanging="360"/>
            </w:pPr>
            <w:r w:rsidRPr="00516174">
              <w:t>Float</w:t>
            </w:r>
          </w:p>
        </w:tc>
      </w:tr>
      <w:tr w:rsidR="00415A9E" w:rsidRPr="00516174" w14:paraId="604AA675" w14:textId="77777777" w:rsidTr="000A0FB0">
        <w:tc>
          <w:tcPr>
            <w:tcW w:w="1651" w:type="pct"/>
            <w:vAlign w:val="top"/>
          </w:tcPr>
          <w:p w14:paraId="19587A0D" w14:textId="736C41A5" w:rsidR="00415A9E" w:rsidRPr="00516174" w:rsidRDefault="00415A9E" w:rsidP="00415A9E">
            <w:pPr>
              <w:pStyle w:val="SANDTableText"/>
            </w:pPr>
            <w:r w:rsidRPr="00516174">
              <w:t>Data</w:t>
            </w:r>
          </w:p>
        </w:tc>
        <w:tc>
          <w:tcPr>
            <w:tcW w:w="1671" w:type="pct"/>
            <w:vAlign w:val="top"/>
          </w:tcPr>
          <w:p w14:paraId="724F0F20" w14:textId="18DB40BF" w:rsidR="00415A9E" w:rsidRPr="00516174" w:rsidRDefault="00415A9E" w:rsidP="00415A9E">
            <w:pPr>
              <w:pStyle w:val="SANDTableText"/>
            </w:pPr>
            <w:r w:rsidRPr="00516174">
              <w:t>Data object associated with this profile</w:t>
            </w:r>
          </w:p>
        </w:tc>
        <w:tc>
          <w:tcPr>
            <w:tcW w:w="1678" w:type="pct"/>
            <w:vAlign w:val="top"/>
          </w:tcPr>
          <w:p w14:paraId="5E0426A0" w14:textId="3D9C9BA4" w:rsidR="00415A9E" w:rsidRPr="00516174" w:rsidRDefault="00415A9E" w:rsidP="00415A9E">
            <w:pPr>
              <w:pStyle w:val="SANDTableText"/>
            </w:pPr>
            <w:r w:rsidRPr="00516174">
              <w:t xml:space="preserve">Data object </w:t>
            </w:r>
          </w:p>
        </w:tc>
      </w:tr>
    </w:tbl>
    <w:p w14:paraId="055B0943" w14:textId="77777777" w:rsidR="003406E0" w:rsidRPr="00516174" w:rsidRDefault="003406E0" w:rsidP="003406E0"/>
    <w:p w14:paraId="5C72AF20" w14:textId="5B1740A1" w:rsidR="00415A9E" w:rsidRPr="00C06068" w:rsidRDefault="00415A9E" w:rsidP="00415A9E">
      <w:pPr>
        <w:pStyle w:val="SANDCaptionTable"/>
        <w:rPr>
          <w:bCs/>
        </w:rPr>
      </w:pPr>
      <w:bookmarkStart w:id="483" w:name="_Toc135830227"/>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4</w:t>
      </w:r>
      <w:r w:rsidRPr="00C06068">
        <w:rPr>
          <w:bCs/>
          <w:noProof/>
        </w:rPr>
        <w:fldChar w:fldCharType="end"/>
      </w:r>
      <w:r w:rsidRPr="00C06068">
        <w:rPr>
          <w:bCs/>
        </w:rPr>
        <w:t>. ProfileConstant – A Finite Thickness Profile Characterized by a Single Data Object.</w:t>
      </w:r>
      <w:bookmarkEnd w:id="483"/>
    </w:p>
    <w:tbl>
      <w:tblPr>
        <w:tblStyle w:val="SANDTableStyle"/>
        <w:tblW w:w="5000" w:type="pct"/>
        <w:tblInd w:w="0" w:type="dxa"/>
        <w:tblLook w:val="04A0" w:firstRow="1" w:lastRow="0" w:firstColumn="1" w:lastColumn="0" w:noHBand="0" w:noVBand="1"/>
      </w:tblPr>
      <w:tblGrid>
        <w:gridCol w:w="3087"/>
        <w:gridCol w:w="3125"/>
        <w:gridCol w:w="3138"/>
      </w:tblGrid>
      <w:tr w:rsidR="00415A9E" w:rsidRPr="00516174" w14:paraId="267A56D4"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36B535D8" w14:textId="77777777" w:rsidR="00415A9E" w:rsidRPr="00516174" w:rsidRDefault="00415A9E" w:rsidP="0034107A">
            <w:pPr>
              <w:pStyle w:val="SANDTableHead"/>
              <w:rPr>
                <w:b w:val="0"/>
              </w:rPr>
            </w:pPr>
            <w:r w:rsidRPr="00516174">
              <w:rPr>
                <w:b w:val="0"/>
              </w:rPr>
              <w:t>Parameter Name</w:t>
            </w:r>
          </w:p>
        </w:tc>
        <w:tc>
          <w:tcPr>
            <w:tcW w:w="1671" w:type="pct"/>
            <w:vAlign w:val="top"/>
          </w:tcPr>
          <w:p w14:paraId="60DF636D" w14:textId="5AB6E251" w:rsidR="00415A9E" w:rsidRPr="00516174" w:rsidRDefault="005442EE" w:rsidP="0034107A">
            <w:pPr>
              <w:pStyle w:val="SANDTableHead"/>
              <w:rPr>
                <w:b w:val="0"/>
              </w:rPr>
            </w:pPr>
            <w:r>
              <w:rPr>
                <w:b w:val="0"/>
              </w:rPr>
              <w:t>Definition</w:t>
            </w:r>
          </w:p>
        </w:tc>
        <w:tc>
          <w:tcPr>
            <w:tcW w:w="1678" w:type="pct"/>
            <w:vAlign w:val="top"/>
          </w:tcPr>
          <w:p w14:paraId="74F64322" w14:textId="77777777" w:rsidR="00415A9E" w:rsidRPr="00516174" w:rsidRDefault="00415A9E" w:rsidP="0034107A">
            <w:pPr>
              <w:pStyle w:val="SANDTableHead"/>
              <w:rPr>
                <w:b w:val="0"/>
              </w:rPr>
            </w:pPr>
            <w:r w:rsidRPr="00516174">
              <w:rPr>
                <w:b w:val="0"/>
              </w:rPr>
              <w:t>Binary Value</w:t>
            </w:r>
          </w:p>
        </w:tc>
      </w:tr>
      <w:tr w:rsidR="00415A9E" w:rsidRPr="00516174" w14:paraId="4DE23410" w14:textId="77777777" w:rsidTr="0034107A">
        <w:tc>
          <w:tcPr>
            <w:tcW w:w="1651" w:type="pct"/>
            <w:vAlign w:val="top"/>
          </w:tcPr>
          <w:p w14:paraId="3E61D703" w14:textId="2904083C" w:rsidR="00415A9E" w:rsidRPr="00516174" w:rsidRDefault="00415A9E" w:rsidP="00415A9E">
            <w:pPr>
              <w:pStyle w:val="SANDTableText"/>
            </w:pPr>
            <w:r w:rsidRPr="00516174">
              <w:t>Profile type index</w:t>
            </w:r>
          </w:p>
        </w:tc>
        <w:tc>
          <w:tcPr>
            <w:tcW w:w="1671" w:type="pct"/>
            <w:vAlign w:val="top"/>
          </w:tcPr>
          <w:p w14:paraId="2321611C" w14:textId="77777777" w:rsidR="00415A9E" w:rsidRPr="00516174" w:rsidRDefault="00415A9E" w:rsidP="00415A9E">
            <w:pPr>
              <w:pStyle w:val="SANDTableListNum"/>
              <w:numPr>
                <w:ilvl w:val="0"/>
                <w:numId w:val="0"/>
              </w:numPr>
              <w:ind w:left="360" w:hanging="360"/>
            </w:pPr>
            <w:r w:rsidRPr="00516174">
              <w:t>ProfileConstant objects have</w:t>
            </w:r>
          </w:p>
          <w:p w14:paraId="4A825951" w14:textId="5218F950" w:rsidR="00415A9E" w:rsidRPr="00516174" w:rsidRDefault="00415A9E" w:rsidP="00415A9E">
            <w:pPr>
              <w:pStyle w:val="SANDTableListNum"/>
              <w:numPr>
                <w:ilvl w:val="0"/>
                <w:numId w:val="0"/>
              </w:numPr>
              <w:ind w:left="360" w:hanging="360"/>
            </w:pPr>
            <w:r w:rsidRPr="00516174">
              <w:t>index 2</w:t>
            </w:r>
          </w:p>
        </w:tc>
        <w:tc>
          <w:tcPr>
            <w:tcW w:w="1678" w:type="pct"/>
            <w:vAlign w:val="top"/>
          </w:tcPr>
          <w:p w14:paraId="05A9605B" w14:textId="1FDEF29E" w:rsidR="00415A9E" w:rsidRPr="00516174" w:rsidRDefault="00415A9E" w:rsidP="00415A9E">
            <w:pPr>
              <w:pStyle w:val="SANDTableBullet"/>
              <w:numPr>
                <w:ilvl w:val="0"/>
                <w:numId w:val="0"/>
              </w:numPr>
              <w:ind w:left="360" w:hanging="360"/>
            </w:pPr>
            <w:r w:rsidRPr="00516174">
              <w:t>Byte 2</w:t>
            </w:r>
          </w:p>
        </w:tc>
      </w:tr>
      <w:tr w:rsidR="00415A9E" w:rsidRPr="00516174" w14:paraId="4CD8305E" w14:textId="77777777" w:rsidTr="0034107A">
        <w:tc>
          <w:tcPr>
            <w:tcW w:w="1651" w:type="pct"/>
            <w:vAlign w:val="top"/>
          </w:tcPr>
          <w:p w14:paraId="79F41BB5" w14:textId="0EDC0832" w:rsidR="00415A9E" w:rsidRPr="00516174" w:rsidRDefault="00415A9E" w:rsidP="00415A9E">
            <w:pPr>
              <w:pStyle w:val="SANDTableText"/>
            </w:pPr>
            <w:r w:rsidRPr="00516174">
              <w:t>radiusBottom</w:t>
            </w:r>
          </w:p>
        </w:tc>
        <w:tc>
          <w:tcPr>
            <w:tcW w:w="1671" w:type="pct"/>
            <w:vAlign w:val="top"/>
          </w:tcPr>
          <w:p w14:paraId="7AD8984B" w14:textId="77777777" w:rsidR="00415A9E" w:rsidRPr="00516174" w:rsidRDefault="00415A9E" w:rsidP="00415A9E">
            <w:pPr>
              <w:pStyle w:val="SANDTableListNum"/>
              <w:numPr>
                <w:ilvl w:val="0"/>
                <w:numId w:val="0"/>
              </w:numPr>
              <w:ind w:left="360" w:hanging="360"/>
            </w:pPr>
            <w:r w:rsidRPr="00516174">
              <w:t>Radius at the bottom of the</w:t>
            </w:r>
          </w:p>
          <w:p w14:paraId="24D7DD0D" w14:textId="64F735D2" w:rsidR="00415A9E" w:rsidRPr="00516174" w:rsidRDefault="00415A9E" w:rsidP="00415A9E">
            <w:pPr>
              <w:pStyle w:val="SANDTableListNum"/>
              <w:numPr>
                <w:ilvl w:val="0"/>
                <w:numId w:val="0"/>
              </w:numPr>
              <w:ind w:left="360" w:hanging="360"/>
            </w:pPr>
            <w:r w:rsidRPr="00516174">
              <w:t>profile, in km</w:t>
            </w:r>
          </w:p>
        </w:tc>
        <w:tc>
          <w:tcPr>
            <w:tcW w:w="1678" w:type="pct"/>
            <w:vAlign w:val="top"/>
          </w:tcPr>
          <w:p w14:paraId="0847FD97" w14:textId="43E4DA25" w:rsidR="00415A9E" w:rsidRPr="00516174" w:rsidRDefault="00415A9E" w:rsidP="00415A9E">
            <w:pPr>
              <w:pStyle w:val="SANDTableBullet"/>
              <w:numPr>
                <w:ilvl w:val="0"/>
                <w:numId w:val="0"/>
              </w:numPr>
              <w:ind w:left="360" w:hanging="360"/>
            </w:pPr>
            <w:r w:rsidRPr="00516174">
              <w:t>Float</w:t>
            </w:r>
          </w:p>
        </w:tc>
      </w:tr>
      <w:tr w:rsidR="00415A9E" w:rsidRPr="00516174" w14:paraId="2FFA0942" w14:textId="77777777" w:rsidTr="0034107A">
        <w:tc>
          <w:tcPr>
            <w:tcW w:w="1651" w:type="pct"/>
            <w:vAlign w:val="top"/>
          </w:tcPr>
          <w:p w14:paraId="1CC46DED" w14:textId="14A7BF5E" w:rsidR="00415A9E" w:rsidRPr="00516174" w:rsidRDefault="00415A9E" w:rsidP="00415A9E">
            <w:pPr>
              <w:pStyle w:val="SANDTableText"/>
            </w:pPr>
            <w:r w:rsidRPr="00516174">
              <w:t>radiusTop</w:t>
            </w:r>
          </w:p>
        </w:tc>
        <w:tc>
          <w:tcPr>
            <w:tcW w:w="1671" w:type="pct"/>
            <w:vAlign w:val="top"/>
          </w:tcPr>
          <w:p w14:paraId="36B9E687" w14:textId="7EE0C29F" w:rsidR="00415A9E" w:rsidRPr="00516174" w:rsidRDefault="00415A9E" w:rsidP="00415A9E">
            <w:pPr>
              <w:pStyle w:val="SANDTableText"/>
            </w:pPr>
            <w:r w:rsidRPr="00516174">
              <w:t>Radius at the top of the profile, in km</w:t>
            </w:r>
          </w:p>
        </w:tc>
        <w:tc>
          <w:tcPr>
            <w:tcW w:w="1678" w:type="pct"/>
            <w:vAlign w:val="top"/>
          </w:tcPr>
          <w:p w14:paraId="14CDA32F" w14:textId="38D0B9D7" w:rsidR="00415A9E" w:rsidRPr="00516174" w:rsidRDefault="00415A9E" w:rsidP="00415A9E">
            <w:pPr>
              <w:pStyle w:val="SANDTableText"/>
            </w:pPr>
            <w:r w:rsidRPr="00516174">
              <w:t>Float</w:t>
            </w:r>
          </w:p>
        </w:tc>
      </w:tr>
      <w:tr w:rsidR="00E566C3" w:rsidRPr="00516174" w14:paraId="77B906E8" w14:textId="77777777" w:rsidTr="0034107A">
        <w:tc>
          <w:tcPr>
            <w:tcW w:w="1651" w:type="pct"/>
            <w:vAlign w:val="top"/>
          </w:tcPr>
          <w:p w14:paraId="7CCF92B8" w14:textId="5904C251" w:rsidR="00E566C3" w:rsidRPr="00516174" w:rsidRDefault="00E566C3" w:rsidP="00415A9E">
            <w:pPr>
              <w:pStyle w:val="SANDTableText"/>
            </w:pPr>
            <w:r>
              <w:t>Data</w:t>
            </w:r>
          </w:p>
        </w:tc>
        <w:tc>
          <w:tcPr>
            <w:tcW w:w="1671" w:type="pct"/>
            <w:vAlign w:val="top"/>
          </w:tcPr>
          <w:p w14:paraId="423C9242" w14:textId="72653AF1" w:rsidR="00E566C3" w:rsidRPr="00516174" w:rsidRDefault="00E566C3" w:rsidP="00415A9E">
            <w:pPr>
              <w:pStyle w:val="SANDTableText"/>
            </w:pPr>
            <w:r>
              <w:t>Data object associated with this profile</w:t>
            </w:r>
          </w:p>
        </w:tc>
        <w:tc>
          <w:tcPr>
            <w:tcW w:w="1678" w:type="pct"/>
            <w:vAlign w:val="top"/>
          </w:tcPr>
          <w:p w14:paraId="28C3B9BB" w14:textId="42BC17D8" w:rsidR="00E566C3" w:rsidRPr="00516174" w:rsidRDefault="00E566C3" w:rsidP="00415A9E">
            <w:pPr>
              <w:pStyle w:val="SANDTableText"/>
            </w:pPr>
            <w:r>
              <w:t>Data object</w:t>
            </w:r>
          </w:p>
        </w:tc>
      </w:tr>
    </w:tbl>
    <w:p w14:paraId="3E48CEAC" w14:textId="6E0D0255" w:rsidR="003406E0" w:rsidRPr="00516174" w:rsidRDefault="003406E0" w:rsidP="00415A9E"/>
    <w:p w14:paraId="2237C1D3" w14:textId="2F027556" w:rsidR="00415A9E" w:rsidRPr="00C06068" w:rsidRDefault="00415A9E" w:rsidP="00415A9E">
      <w:pPr>
        <w:pStyle w:val="SANDCaptionTable"/>
        <w:rPr>
          <w:bCs/>
        </w:rPr>
      </w:pPr>
      <w:bookmarkStart w:id="484" w:name="_Toc135830228"/>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5</w:t>
      </w:r>
      <w:r w:rsidRPr="00C06068">
        <w:rPr>
          <w:bCs/>
          <w:noProof/>
        </w:rPr>
        <w:fldChar w:fldCharType="end"/>
      </w:r>
      <w:r w:rsidRPr="00C06068">
        <w:rPr>
          <w:bCs/>
        </w:rPr>
        <w:t>. ProfileNPoints – A Profile Object Comprised of Two or More Radii and an Equal Number of Data Objects.</w:t>
      </w:r>
      <w:bookmarkEnd w:id="484"/>
    </w:p>
    <w:tbl>
      <w:tblPr>
        <w:tblStyle w:val="SANDTableStyle"/>
        <w:tblW w:w="5000" w:type="pct"/>
        <w:tblInd w:w="0" w:type="dxa"/>
        <w:tblLook w:val="04A0" w:firstRow="1" w:lastRow="0" w:firstColumn="1" w:lastColumn="0" w:noHBand="0" w:noVBand="1"/>
      </w:tblPr>
      <w:tblGrid>
        <w:gridCol w:w="3087"/>
        <w:gridCol w:w="3125"/>
        <w:gridCol w:w="3138"/>
      </w:tblGrid>
      <w:tr w:rsidR="00415A9E" w:rsidRPr="00516174" w14:paraId="2B967DDD"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50137A71" w14:textId="77777777" w:rsidR="00415A9E" w:rsidRPr="00516174" w:rsidRDefault="00415A9E" w:rsidP="0034107A">
            <w:pPr>
              <w:pStyle w:val="SANDTableHead"/>
              <w:rPr>
                <w:b w:val="0"/>
              </w:rPr>
            </w:pPr>
            <w:r w:rsidRPr="00516174">
              <w:rPr>
                <w:b w:val="0"/>
              </w:rPr>
              <w:t>Parameter Name</w:t>
            </w:r>
          </w:p>
        </w:tc>
        <w:tc>
          <w:tcPr>
            <w:tcW w:w="1671" w:type="pct"/>
            <w:vAlign w:val="top"/>
          </w:tcPr>
          <w:p w14:paraId="164D2323" w14:textId="007165CE" w:rsidR="00415A9E" w:rsidRPr="00516174" w:rsidRDefault="005442EE" w:rsidP="0034107A">
            <w:pPr>
              <w:pStyle w:val="SANDTableHead"/>
              <w:rPr>
                <w:b w:val="0"/>
              </w:rPr>
            </w:pPr>
            <w:r>
              <w:rPr>
                <w:b w:val="0"/>
              </w:rPr>
              <w:t>Definition</w:t>
            </w:r>
          </w:p>
        </w:tc>
        <w:tc>
          <w:tcPr>
            <w:tcW w:w="1678" w:type="pct"/>
            <w:vAlign w:val="top"/>
          </w:tcPr>
          <w:p w14:paraId="2849A047" w14:textId="77777777" w:rsidR="00415A9E" w:rsidRPr="00516174" w:rsidRDefault="00415A9E" w:rsidP="0034107A">
            <w:pPr>
              <w:pStyle w:val="SANDTableHead"/>
              <w:rPr>
                <w:b w:val="0"/>
              </w:rPr>
            </w:pPr>
            <w:r w:rsidRPr="00516174">
              <w:rPr>
                <w:b w:val="0"/>
              </w:rPr>
              <w:t>Binary Value</w:t>
            </w:r>
          </w:p>
        </w:tc>
      </w:tr>
      <w:tr w:rsidR="00415A9E" w:rsidRPr="00516174" w14:paraId="304C0BA7" w14:textId="77777777" w:rsidTr="0034107A">
        <w:tc>
          <w:tcPr>
            <w:tcW w:w="1651" w:type="pct"/>
            <w:vAlign w:val="top"/>
          </w:tcPr>
          <w:p w14:paraId="4767585C" w14:textId="2F994B72" w:rsidR="00415A9E" w:rsidRPr="00516174" w:rsidRDefault="00415A9E" w:rsidP="00415A9E">
            <w:pPr>
              <w:pStyle w:val="SANDTableText"/>
            </w:pPr>
            <w:r w:rsidRPr="00516174">
              <w:t>Profile type index</w:t>
            </w:r>
          </w:p>
        </w:tc>
        <w:tc>
          <w:tcPr>
            <w:tcW w:w="1671" w:type="pct"/>
            <w:vAlign w:val="top"/>
          </w:tcPr>
          <w:p w14:paraId="6159B245" w14:textId="77777777" w:rsidR="00415A9E" w:rsidRPr="00516174" w:rsidRDefault="00415A9E" w:rsidP="00415A9E">
            <w:pPr>
              <w:pStyle w:val="SANDTableListNum"/>
              <w:numPr>
                <w:ilvl w:val="0"/>
                <w:numId w:val="0"/>
              </w:numPr>
              <w:ind w:left="360" w:hanging="360"/>
            </w:pPr>
            <w:r w:rsidRPr="00516174">
              <w:t>ProfileNPoints objects have</w:t>
            </w:r>
          </w:p>
          <w:p w14:paraId="696609CA" w14:textId="3351BA02" w:rsidR="00415A9E" w:rsidRPr="00516174" w:rsidRDefault="00415A9E" w:rsidP="00415A9E">
            <w:pPr>
              <w:pStyle w:val="SANDTableListNum"/>
              <w:numPr>
                <w:ilvl w:val="0"/>
                <w:numId w:val="0"/>
              </w:numPr>
              <w:ind w:left="360" w:hanging="360"/>
            </w:pPr>
            <w:r w:rsidRPr="00516174">
              <w:t>index 3</w:t>
            </w:r>
          </w:p>
        </w:tc>
        <w:tc>
          <w:tcPr>
            <w:tcW w:w="1678" w:type="pct"/>
            <w:vAlign w:val="top"/>
          </w:tcPr>
          <w:p w14:paraId="0A927981" w14:textId="2CCC3A9D" w:rsidR="00415A9E" w:rsidRPr="00516174" w:rsidRDefault="00415A9E" w:rsidP="00415A9E">
            <w:pPr>
              <w:pStyle w:val="SANDTableBullet"/>
              <w:numPr>
                <w:ilvl w:val="0"/>
                <w:numId w:val="0"/>
              </w:numPr>
              <w:ind w:left="360" w:hanging="360"/>
            </w:pPr>
            <w:r w:rsidRPr="00516174">
              <w:t>Byte 3</w:t>
            </w:r>
          </w:p>
        </w:tc>
      </w:tr>
      <w:tr w:rsidR="00415A9E" w:rsidRPr="00516174" w14:paraId="2E2F4DD4" w14:textId="77777777" w:rsidTr="0034107A">
        <w:tc>
          <w:tcPr>
            <w:tcW w:w="1651" w:type="pct"/>
            <w:vAlign w:val="top"/>
          </w:tcPr>
          <w:p w14:paraId="7067CB93" w14:textId="15E237C9" w:rsidR="00415A9E" w:rsidRPr="00516174" w:rsidRDefault="00415A9E" w:rsidP="00415A9E">
            <w:pPr>
              <w:pStyle w:val="SANDTableText"/>
            </w:pPr>
            <w:r w:rsidRPr="00516174">
              <w:t>nNodes</w:t>
            </w:r>
          </w:p>
        </w:tc>
        <w:tc>
          <w:tcPr>
            <w:tcW w:w="1671" w:type="pct"/>
            <w:vAlign w:val="top"/>
          </w:tcPr>
          <w:p w14:paraId="7E39FD06" w14:textId="0E857926" w:rsidR="00415A9E" w:rsidRPr="00516174" w:rsidRDefault="00415A9E" w:rsidP="00415A9E">
            <w:pPr>
              <w:pStyle w:val="SANDTableListNum"/>
              <w:numPr>
                <w:ilvl w:val="0"/>
                <w:numId w:val="0"/>
              </w:numPr>
              <w:ind w:left="360" w:hanging="360"/>
            </w:pPr>
            <w:r w:rsidRPr="00516174">
              <w:t>Number of nodes on profile</w:t>
            </w:r>
          </w:p>
        </w:tc>
        <w:tc>
          <w:tcPr>
            <w:tcW w:w="1678" w:type="pct"/>
            <w:vAlign w:val="top"/>
          </w:tcPr>
          <w:p w14:paraId="11ACD335" w14:textId="65581D25" w:rsidR="00415A9E" w:rsidRPr="00516174" w:rsidRDefault="00415A9E" w:rsidP="00415A9E">
            <w:pPr>
              <w:pStyle w:val="SANDTableBullet"/>
              <w:numPr>
                <w:ilvl w:val="0"/>
                <w:numId w:val="0"/>
              </w:numPr>
              <w:ind w:left="360" w:hanging="360"/>
            </w:pPr>
            <w:r w:rsidRPr="00516174">
              <w:t>Integer</w:t>
            </w:r>
          </w:p>
        </w:tc>
      </w:tr>
      <w:tr w:rsidR="00415A9E" w:rsidRPr="00516174" w14:paraId="72E0EDB2" w14:textId="77777777" w:rsidTr="0034107A">
        <w:tc>
          <w:tcPr>
            <w:tcW w:w="1651" w:type="pct"/>
            <w:vAlign w:val="top"/>
          </w:tcPr>
          <w:p w14:paraId="67C992FB" w14:textId="6F1CA929" w:rsidR="00415A9E" w:rsidRPr="00516174" w:rsidRDefault="00415A9E" w:rsidP="00415A9E">
            <w:pPr>
              <w:pStyle w:val="SANDTableText"/>
            </w:pPr>
            <w:r w:rsidRPr="00516174">
              <w:t>Radius values and Data objects</w:t>
            </w:r>
          </w:p>
        </w:tc>
        <w:tc>
          <w:tcPr>
            <w:tcW w:w="1671" w:type="pct"/>
            <w:vAlign w:val="top"/>
          </w:tcPr>
          <w:p w14:paraId="3B18A6A3" w14:textId="44952EFA" w:rsidR="00415A9E" w:rsidRPr="00516174" w:rsidRDefault="00415A9E" w:rsidP="00415A9E">
            <w:pPr>
              <w:pStyle w:val="SANDTableText"/>
            </w:pPr>
            <w:r w:rsidRPr="00516174">
              <w:t>Radius values and Data objects</w:t>
            </w:r>
          </w:p>
        </w:tc>
        <w:tc>
          <w:tcPr>
            <w:tcW w:w="1678" w:type="pct"/>
            <w:vAlign w:val="top"/>
          </w:tcPr>
          <w:p w14:paraId="3BBD93EE" w14:textId="4C8036A4" w:rsidR="00415A9E" w:rsidRPr="00516174" w:rsidRDefault="00415A9E" w:rsidP="00415A9E">
            <w:pPr>
              <w:pStyle w:val="SANDTableText"/>
            </w:pPr>
            <w:r w:rsidRPr="00516174">
              <w:t>Float, followed by a Data object.</w:t>
            </w:r>
            <w:r w:rsidR="00A60A46">
              <w:t xml:space="preserve"> </w:t>
            </w:r>
            <w:r w:rsidRPr="00516174">
              <w:t xml:space="preserve">This combination is repeated </w:t>
            </w:r>
            <w:r w:rsidRPr="00516174">
              <w:rPr>
                <w:i/>
              </w:rPr>
              <w:t>nNodes</w:t>
            </w:r>
            <w:r w:rsidRPr="00516174">
              <w:t xml:space="preserve"> times.</w:t>
            </w:r>
          </w:p>
        </w:tc>
      </w:tr>
    </w:tbl>
    <w:p w14:paraId="30198652" w14:textId="2E800B35" w:rsidR="003406E0" w:rsidRPr="00516174" w:rsidRDefault="003406E0" w:rsidP="003406E0"/>
    <w:p w14:paraId="48002589" w14:textId="2FBBF818" w:rsidR="00BC0202" w:rsidRPr="00C06068" w:rsidRDefault="00BC0202" w:rsidP="00BC0202">
      <w:pPr>
        <w:pStyle w:val="SANDCaptionTable"/>
        <w:rPr>
          <w:bCs/>
        </w:rPr>
      </w:pPr>
      <w:bookmarkStart w:id="485" w:name="_Toc135830229"/>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6</w:t>
      </w:r>
      <w:r w:rsidRPr="00C06068">
        <w:rPr>
          <w:bCs/>
          <w:noProof/>
        </w:rPr>
        <w:fldChar w:fldCharType="end"/>
      </w:r>
      <w:r w:rsidRPr="00C06068">
        <w:rPr>
          <w:bCs/>
        </w:rPr>
        <w:t>. ProfileSurface – A Profile Object that Represents Data, but no Radius</w:t>
      </w:r>
      <w:bookmarkEnd w:id="485"/>
    </w:p>
    <w:tbl>
      <w:tblPr>
        <w:tblStyle w:val="SANDTableStyle"/>
        <w:tblW w:w="5000" w:type="pct"/>
        <w:tblInd w:w="0" w:type="dxa"/>
        <w:tblLook w:val="04A0" w:firstRow="1" w:lastRow="0" w:firstColumn="1" w:lastColumn="0" w:noHBand="0" w:noVBand="1"/>
      </w:tblPr>
      <w:tblGrid>
        <w:gridCol w:w="3087"/>
        <w:gridCol w:w="3125"/>
        <w:gridCol w:w="3138"/>
      </w:tblGrid>
      <w:tr w:rsidR="00BC0202" w:rsidRPr="00516174" w14:paraId="06C3D08A"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48ACDDEC" w14:textId="77777777" w:rsidR="00BC0202" w:rsidRPr="00516174" w:rsidRDefault="00BC0202" w:rsidP="0034107A">
            <w:pPr>
              <w:pStyle w:val="SANDTableHead"/>
              <w:rPr>
                <w:b w:val="0"/>
              </w:rPr>
            </w:pPr>
            <w:r w:rsidRPr="00516174">
              <w:rPr>
                <w:b w:val="0"/>
              </w:rPr>
              <w:t>Parameter Name</w:t>
            </w:r>
          </w:p>
        </w:tc>
        <w:tc>
          <w:tcPr>
            <w:tcW w:w="1671" w:type="pct"/>
            <w:vAlign w:val="top"/>
          </w:tcPr>
          <w:p w14:paraId="2ACA9448" w14:textId="638C2EAD" w:rsidR="00BC0202" w:rsidRPr="00516174" w:rsidRDefault="005442EE" w:rsidP="0034107A">
            <w:pPr>
              <w:pStyle w:val="SANDTableHead"/>
              <w:rPr>
                <w:b w:val="0"/>
              </w:rPr>
            </w:pPr>
            <w:r>
              <w:rPr>
                <w:b w:val="0"/>
              </w:rPr>
              <w:t>Definition</w:t>
            </w:r>
          </w:p>
        </w:tc>
        <w:tc>
          <w:tcPr>
            <w:tcW w:w="1678" w:type="pct"/>
            <w:vAlign w:val="top"/>
          </w:tcPr>
          <w:p w14:paraId="38A75710" w14:textId="77777777" w:rsidR="00BC0202" w:rsidRPr="00516174" w:rsidRDefault="00BC0202" w:rsidP="0034107A">
            <w:pPr>
              <w:pStyle w:val="SANDTableHead"/>
              <w:rPr>
                <w:b w:val="0"/>
              </w:rPr>
            </w:pPr>
            <w:r w:rsidRPr="00516174">
              <w:rPr>
                <w:b w:val="0"/>
              </w:rPr>
              <w:t>Binary Value</w:t>
            </w:r>
          </w:p>
        </w:tc>
      </w:tr>
      <w:tr w:rsidR="00BC0202" w:rsidRPr="00516174" w14:paraId="4BD79D1C" w14:textId="77777777" w:rsidTr="0034107A">
        <w:tc>
          <w:tcPr>
            <w:tcW w:w="1651" w:type="pct"/>
            <w:vAlign w:val="top"/>
          </w:tcPr>
          <w:p w14:paraId="2123FBCD" w14:textId="6A46E665" w:rsidR="00BC0202" w:rsidRPr="00516174" w:rsidRDefault="00BC0202" w:rsidP="00BC0202">
            <w:pPr>
              <w:pStyle w:val="SANDTableText"/>
            </w:pPr>
            <w:r w:rsidRPr="00516174">
              <w:t>Profile type index</w:t>
            </w:r>
          </w:p>
        </w:tc>
        <w:tc>
          <w:tcPr>
            <w:tcW w:w="1671" w:type="pct"/>
            <w:vAlign w:val="top"/>
          </w:tcPr>
          <w:p w14:paraId="328089C4" w14:textId="77777777" w:rsidR="00BC0202" w:rsidRPr="00516174" w:rsidRDefault="00BC0202" w:rsidP="00BC0202">
            <w:pPr>
              <w:pStyle w:val="SANDTableListNum"/>
              <w:numPr>
                <w:ilvl w:val="0"/>
                <w:numId w:val="0"/>
              </w:numPr>
              <w:ind w:left="360" w:hanging="360"/>
            </w:pPr>
            <w:r w:rsidRPr="00516174">
              <w:t>ProfileSurface objects have</w:t>
            </w:r>
          </w:p>
          <w:p w14:paraId="4939AD7D" w14:textId="7F63CB70" w:rsidR="00BC0202" w:rsidRPr="00516174" w:rsidRDefault="00BC0202" w:rsidP="00BC0202">
            <w:pPr>
              <w:pStyle w:val="SANDTableListNum"/>
              <w:numPr>
                <w:ilvl w:val="0"/>
                <w:numId w:val="0"/>
              </w:numPr>
              <w:ind w:left="360" w:hanging="360"/>
            </w:pPr>
            <w:r w:rsidRPr="00516174">
              <w:t>index 4</w:t>
            </w:r>
          </w:p>
        </w:tc>
        <w:tc>
          <w:tcPr>
            <w:tcW w:w="1678" w:type="pct"/>
            <w:vAlign w:val="top"/>
          </w:tcPr>
          <w:p w14:paraId="44C16F4C" w14:textId="76F22DCC" w:rsidR="00BC0202" w:rsidRPr="00516174" w:rsidRDefault="00BC0202" w:rsidP="00BC0202">
            <w:pPr>
              <w:pStyle w:val="SANDTableBullet"/>
              <w:numPr>
                <w:ilvl w:val="0"/>
                <w:numId w:val="0"/>
              </w:numPr>
              <w:ind w:left="360" w:hanging="360"/>
            </w:pPr>
            <w:r w:rsidRPr="00516174">
              <w:t>Byte 4</w:t>
            </w:r>
          </w:p>
        </w:tc>
      </w:tr>
      <w:tr w:rsidR="00BC0202" w:rsidRPr="00516174" w14:paraId="367DAEF2" w14:textId="77777777" w:rsidTr="0034107A">
        <w:tc>
          <w:tcPr>
            <w:tcW w:w="1651" w:type="pct"/>
            <w:vAlign w:val="top"/>
          </w:tcPr>
          <w:p w14:paraId="29B32798" w14:textId="301A5A4C" w:rsidR="00BC0202" w:rsidRPr="00516174" w:rsidRDefault="00BC0202" w:rsidP="00BC0202">
            <w:pPr>
              <w:pStyle w:val="SANDTableText"/>
            </w:pPr>
            <w:r w:rsidRPr="00516174">
              <w:t>Data</w:t>
            </w:r>
          </w:p>
        </w:tc>
        <w:tc>
          <w:tcPr>
            <w:tcW w:w="1671" w:type="pct"/>
            <w:vAlign w:val="top"/>
          </w:tcPr>
          <w:p w14:paraId="6A1BB5AB" w14:textId="77777777" w:rsidR="00BC0202" w:rsidRPr="00516174" w:rsidRDefault="00BC0202" w:rsidP="00BC0202">
            <w:pPr>
              <w:pStyle w:val="SANDTableListNum"/>
              <w:numPr>
                <w:ilvl w:val="0"/>
                <w:numId w:val="0"/>
              </w:numPr>
              <w:ind w:left="360" w:hanging="360"/>
            </w:pPr>
            <w:r w:rsidRPr="00516174">
              <w:t>Data object associated with this</w:t>
            </w:r>
          </w:p>
          <w:p w14:paraId="5902C5B0" w14:textId="578A278A" w:rsidR="00BC0202" w:rsidRPr="00516174" w:rsidRDefault="00BC0202" w:rsidP="00BC0202">
            <w:pPr>
              <w:pStyle w:val="SANDTableListNum"/>
              <w:numPr>
                <w:ilvl w:val="0"/>
                <w:numId w:val="0"/>
              </w:numPr>
              <w:ind w:left="360" w:hanging="360"/>
            </w:pPr>
            <w:r w:rsidRPr="00516174">
              <w:t>profile</w:t>
            </w:r>
          </w:p>
        </w:tc>
        <w:tc>
          <w:tcPr>
            <w:tcW w:w="1678" w:type="pct"/>
            <w:vAlign w:val="top"/>
          </w:tcPr>
          <w:p w14:paraId="5A66D81D" w14:textId="46F55D91" w:rsidR="00BC0202" w:rsidRPr="00516174" w:rsidRDefault="00BC0202" w:rsidP="00BC0202">
            <w:pPr>
              <w:pStyle w:val="SANDTableBullet"/>
              <w:numPr>
                <w:ilvl w:val="0"/>
                <w:numId w:val="0"/>
              </w:numPr>
              <w:ind w:left="360" w:hanging="360"/>
            </w:pPr>
            <w:r w:rsidRPr="00516174">
              <w:t xml:space="preserve">Data object </w:t>
            </w:r>
          </w:p>
        </w:tc>
      </w:tr>
    </w:tbl>
    <w:p w14:paraId="304E1857" w14:textId="77777777" w:rsidR="003406E0" w:rsidRPr="00516174" w:rsidRDefault="003406E0" w:rsidP="003406E0"/>
    <w:p w14:paraId="3F089D18" w14:textId="77777777" w:rsidR="003406E0" w:rsidRPr="00C06068" w:rsidRDefault="003406E0" w:rsidP="00114D4F">
      <w:pPr>
        <w:pStyle w:val="AppendixHeading3"/>
      </w:pPr>
      <w:bookmarkStart w:id="486" w:name="_Toc49763571"/>
      <w:bookmarkStart w:id="487" w:name="_Toc135830204"/>
      <w:r w:rsidRPr="00C06068">
        <w:t>Binary Data Objects</w:t>
      </w:r>
      <w:bookmarkEnd w:id="486"/>
      <w:bookmarkEnd w:id="487"/>
    </w:p>
    <w:p w14:paraId="487F733E" w14:textId="0831E445" w:rsidR="003406E0" w:rsidRPr="00516174" w:rsidRDefault="003406E0" w:rsidP="003406E0">
      <w:r w:rsidRPr="00516174">
        <w:t xml:space="preserve">Data Objects consist of a 1D array of numeric values, where all of the values are of type double, float, long, int, short or byte. </w:t>
      </w:r>
    </w:p>
    <w:p w14:paraId="7D0EEA27" w14:textId="77777777" w:rsidR="00BC0202" w:rsidRPr="00516174" w:rsidRDefault="00BC0202" w:rsidP="003406E0"/>
    <w:p w14:paraId="5C74DCFA" w14:textId="086619CE" w:rsidR="003406E0" w:rsidRPr="00516174" w:rsidRDefault="003406E0" w:rsidP="003406E0">
      <w:r w:rsidRPr="00516174">
        <w:t>All Data Objects in the model must be of the same type and must have the same number of elements.</w:t>
      </w:r>
      <w:r w:rsidR="00A60A46">
        <w:t xml:space="preserve"> </w:t>
      </w:r>
      <w:r w:rsidRPr="00516174">
        <w:t xml:space="preserve">The number of elements in every Data Object must be equal to </w:t>
      </w:r>
      <w:r w:rsidRPr="00516174">
        <w:rPr>
          <w:i/>
        </w:rPr>
        <w:t>nAttributes</w:t>
      </w:r>
      <w:r w:rsidRPr="00516174">
        <w:t>, which is the number ‘attribute names’ specified in the file.</w:t>
      </w:r>
      <w:r w:rsidR="00A60A46">
        <w:t xml:space="preserve"> </w:t>
      </w:r>
      <w:r w:rsidRPr="00516174">
        <w:t xml:space="preserve">Whenever a Data Object is specified in the file format specification sections of this document, the </w:t>
      </w:r>
      <w:r w:rsidRPr="00516174">
        <w:rPr>
          <w:i/>
        </w:rPr>
        <w:t>nAttributes</w:t>
      </w:r>
      <w:r w:rsidRPr="00516174">
        <w:t xml:space="preserve"> data primitives that comprise the Data Objects are specified in the file in sequential order.</w:t>
      </w:r>
    </w:p>
    <w:p w14:paraId="0A4E394B" w14:textId="77777777" w:rsidR="003406E0" w:rsidRPr="00C06068" w:rsidRDefault="003406E0" w:rsidP="00114D4F">
      <w:pPr>
        <w:pStyle w:val="AppendixHeading3"/>
      </w:pPr>
      <w:bookmarkStart w:id="488" w:name="_Toc49763572"/>
      <w:bookmarkStart w:id="489" w:name="_Toc135830205"/>
      <w:r w:rsidRPr="00C06068">
        <w:t>Binary Grid Files</w:t>
      </w:r>
      <w:bookmarkEnd w:id="488"/>
      <w:bookmarkEnd w:id="489"/>
    </w:p>
    <w:p w14:paraId="6A94AD78" w14:textId="3862D6D6" w:rsidR="005A72FC" w:rsidRPr="00C06068" w:rsidRDefault="005A72FC" w:rsidP="005A72FC">
      <w:pPr>
        <w:pStyle w:val="SANDCaptionTable"/>
        <w:rPr>
          <w:bCs/>
        </w:rPr>
      </w:pPr>
      <w:bookmarkStart w:id="490" w:name="_Toc135830230"/>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7</w:t>
      </w:r>
      <w:r w:rsidRPr="00C06068">
        <w:rPr>
          <w:bCs/>
          <w:noProof/>
        </w:rPr>
        <w:fldChar w:fldCharType="end"/>
      </w:r>
      <w:r w:rsidRPr="00C06068">
        <w:rPr>
          <w:bCs/>
        </w:rPr>
        <w:t>. Description of Binary Grid File Parameters.</w:t>
      </w:r>
      <w:bookmarkEnd w:id="490"/>
    </w:p>
    <w:tbl>
      <w:tblPr>
        <w:tblStyle w:val="SANDTableStyle"/>
        <w:tblW w:w="5000" w:type="pct"/>
        <w:tblInd w:w="0" w:type="dxa"/>
        <w:tblLook w:val="04A0" w:firstRow="1" w:lastRow="0" w:firstColumn="1" w:lastColumn="0" w:noHBand="0" w:noVBand="1"/>
      </w:tblPr>
      <w:tblGrid>
        <w:gridCol w:w="3087"/>
        <w:gridCol w:w="3125"/>
        <w:gridCol w:w="3138"/>
      </w:tblGrid>
      <w:tr w:rsidR="005A72FC" w:rsidRPr="00516174" w14:paraId="5EA74A2B"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tcPr>
          <w:p w14:paraId="64CFD030" w14:textId="77777777" w:rsidR="005A72FC" w:rsidRPr="00516174" w:rsidRDefault="005A72FC" w:rsidP="0034107A">
            <w:pPr>
              <w:pStyle w:val="SANDTableHead"/>
              <w:rPr>
                <w:b w:val="0"/>
              </w:rPr>
            </w:pPr>
            <w:r w:rsidRPr="00516174">
              <w:rPr>
                <w:b w:val="0"/>
              </w:rPr>
              <w:t>Parameter Name</w:t>
            </w:r>
          </w:p>
        </w:tc>
        <w:tc>
          <w:tcPr>
            <w:tcW w:w="1671" w:type="pct"/>
          </w:tcPr>
          <w:p w14:paraId="13729FB3" w14:textId="1F66CCBC" w:rsidR="005A72FC" w:rsidRPr="00516174" w:rsidRDefault="005442EE" w:rsidP="0034107A">
            <w:pPr>
              <w:pStyle w:val="SANDTableHead"/>
              <w:rPr>
                <w:b w:val="0"/>
              </w:rPr>
            </w:pPr>
            <w:r>
              <w:rPr>
                <w:b w:val="0"/>
              </w:rPr>
              <w:t>Definition</w:t>
            </w:r>
          </w:p>
        </w:tc>
        <w:tc>
          <w:tcPr>
            <w:tcW w:w="1678" w:type="pct"/>
          </w:tcPr>
          <w:p w14:paraId="2F655CD6" w14:textId="77777777" w:rsidR="005A72FC" w:rsidRPr="00516174" w:rsidRDefault="005A72FC" w:rsidP="0034107A">
            <w:pPr>
              <w:pStyle w:val="SANDTableHead"/>
              <w:rPr>
                <w:b w:val="0"/>
              </w:rPr>
            </w:pPr>
            <w:r w:rsidRPr="00516174">
              <w:rPr>
                <w:b w:val="0"/>
              </w:rPr>
              <w:t>Binary Value</w:t>
            </w:r>
          </w:p>
        </w:tc>
      </w:tr>
      <w:tr w:rsidR="005A72FC" w:rsidRPr="00516174" w14:paraId="6D3B6E64" w14:textId="77777777" w:rsidTr="0034107A">
        <w:tc>
          <w:tcPr>
            <w:tcW w:w="1651" w:type="pct"/>
            <w:vAlign w:val="top"/>
          </w:tcPr>
          <w:p w14:paraId="52D537F3" w14:textId="2F5B04A3" w:rsidR="005A72FC" w:rsidRPr="00516174" w:rsidRDefault="005A72FC" w:rsidP="005A72FC">
            <w:pPr>
              <w:pStyle w:val="SANDTableText"/>
            </w:pPr>
            <w:r w:rsidRPr="00516174">
              <w:t>File identification string</w:t>
            </w:r>
          </w:p>
        </w:tc>
        <w:tc>
          <w:tcPr>
            <w:tcW w:w="1671" w:type="pct"/>
            <w:vAlign w:val="top"/>
          </w:tcPr>
          <w:p w14:paraId="49514537" w14:textId="67DBDBB9" w:rsidR="005A72FC" w:rsidRPr="00516174" w:rsidRDefault="005A72FC" w:rsidP="005A72FC">
            <w:pPr>
              <w:pStyle w:val="SANDTableListNum"/>
              <w:numPr>
                <w:ilvl w:val="0"/>
                <w:numId w:val="0"/>
              </w:numPr>
              <w:ind w:left="360" w:hanging="360"/>
            </w:pPr>
            <w:r w:rsidRPr="00516174">
              <w:t>The 11 characters: GEOTESSGRID</w:t>
            </w:r>
          </w:p>
        </w:tc>
        <w:tc>
          <w:tcPr>
            <w:tcW w:w="1678" w:type="pct"/>
            <w:vAlign w:val="top"/>
          </w:tcPr>
          <w:p w14:paraId="0E3A4A27" w14:textId="447823A8" w:rsidR="005A72FC" w:rsidRPr="00516174" w:rsidRDefault="005A72FC" w:rsidP="005A72FC">
            <w:pPr>
              <w:pStyle w:val="SANDTableBullet"/>
              <w:numPr>
                <w:ilvl w:val="0"/>
                <w:numId w:val="0"/>
              </w:numPr>
              <w:ind w:left="360" w:hanging="360"/>
            </w:pPr>
            <w:r w:rsidRPr="00516174">
              <w:t>11 character string NOT preceded by integer string length</w:t>
            </w:r>
          </w:p>
        </w:tc>
      </w:tr>
      <w:tr w:rsidR="005A72FC" w:rsidRPr="00516174" w14:paraId="785E9F17" w14:textId="77777777" w:rsidTr="0034107A">
        <w:tc>
          <w:tcPr>
            <w:tcW w:w="1651" w:type="pct"/>
            <w:vAlign w:val="top"/>
          </w:tcPr>
          <w:p w14:paraId="1C06E353" w14:textId="2B1607D4" w:rsidR="005A72FC" w:rsidRPr="00516174" w:rsidRDefault="005A72FC" w:rsidP="005A72FC">
            <w:pPr>
              <w:pStyle w:val="SANDTableText"/>
            </w:pPr>
            <w:r w:rsidRPr="00516174">
              <w:t>Grid file format version number</w:t>
            </w:r>
          </w:p>
        </w:tc>
        <w:tc>
          <w:tcPr>
            <w:tcW w:w="1671" w:type="pct"/>
            <w:vAlign w:val="top"/>
          </w:tcPr>
          <w:p w14:paraId="4F4B9755" w14:textId="12626C4A" w:rsidR="005A72FC" w:rsidRPr="00516174" w:rsidRDefault="005A72FC" w:rsidP="005A72FC">
            <w:pPr>
              <w:pStyle w:val="SANDTableText"/>
            </w:pPr>
            <w:r w:rsidRPr="00516174">
              <w:t>Grid file format version number in range 1 to 65535.</w:t>
            </w:r>
            <w:r w:rsidR="00A60A46">
              <w:t xml:space="preserve"> </w:t>
            </w:r>
            <w:r w:rsidRPr="00516174">
              <w:t xml:space="preserve"> The two least significant bytes store the version number and the two most significant bytes are zero.</w:t>
            </w:r>
            <w:r w:rsidR="00A60A46">
              <w:t xml:space="preserve"> </w:t>
            </w:r>
            <w:r w:rsidRPr="00516174">
              <w:t>This value is also used to determine if the file is stored in big-endian or little-endian format.</w:t>
            </w:r>
          </w:p>
        </w:tc>
        <w:tc>
          <w:tcPr>
            <w:tcW w:w="1678" w:type="pct"/>
            <w:vAlign w:val="top"/>
          </w:tcPr>
          <w:p w14:paraId="21F969DA" w14:textId="08E48128" w:rsidR="005A72FC" w:rsidRPr="00516174" w:rsidRDefault="005A72FC" w:rsidP="005A72FC">
            <w:pPr>
              <w:pStyle w:val="SANDTableText"/>
            </w:pPr>
            <w:r w:rsidRPr="00516174">
              <w:t>4 byte integer in range 1 to 65535.</w:t>
            </w:r>
          </w:p>
        </w:tc>
      </w:tr>
      <w:tr w:rsidR="005A72FC" w:rsidRPr="00516174" w14:paraId="51EBEB2C" w14:textId="77777777" w:rsidTr="0034107A">
        <w:tc>
          <w:tcPr>
            <w:tcW w:w="1651" w:type="pct"/>
            <w:vAlign w:val="top"/>
          </w:tcPr>
          <w:p w14:paraId="610A3FD2" w14:textId="26993E00" w:rsidR="005A72FC" w:rsidRPr="00516174" w:rsidRDefault="005A72FC" w:rsidP="005A72FC">
            <w:pPr>
              <w:pStyle w:val="SANDTableText"/>
            </w:pPr>
            <w:r w:rsidRPr="00516174">
              <w:t>Software version</w:t>
            </w:r>
          </w:p>
        </w:tc>
        <w:tc>
          <w:tcPr>
            <w:tcW w:w="1671" w:type="pct"/>
            <w:vAlign w:val="top"/>
          </w:tcPr>
          <w:p w14:paraId="613F4EE7" w14:textId="096D950F" w:rsidR="005A72FC" w:rsidRPr="00516174" w:rsidRDefault="005A72FC" w:rsidP="005A72FC">
            <w:pPr>
              <w:pStyle w:val="SANDTableText"/>
            </w:pPr>
            <w:r w:rsidRPr="00516174">
              <w:t>The name of the software that was used to generate the content of the grid, and its version number</w:t>
            </w:r>
          </w:p>
        </w:tc>
        <w:tc>
          <w:tcPr>
            <w:tcW w:w="1678" w:type="pct"/>
            <w:vAlign w:val="top"/>
          </w:tcPr>
          <w:p w14:paraId="54C2D82C" w14:textId="1FCC05D3" w:rsidR="005A72FC" w:rsidRPr="00516174" w:rsidRDefault="005A72FC" w:rsidP="005A72FC">
            <w:pPr>
              <w:pStyle w:val="SANDTableText"/>
            </w:pPr>
            <w:r w:rsidRPr="00516174">
              <w:t>Integer length of string followed by string.</w:t>
            </w:r>
          </w:p>
        </w:tc>
      </w:tr>
      <w:tr w:rsidR="005A72FC" w:rsidRPr="00516174" w14:paraId="50313D9A" w14:textId="77777777" w:rsidTr="0034107A">
        <w:tc>
          <w:tcPr>
            <w:tcW w:w="1651" w:type="pct"/>
            <w:vAlign w:val="top"/>
          </w:tcPr>
          <w:p w14:paraId="62A9D2FF" w14:textId="6323D909" w:rsidR="005A72FC" w:rsidRPr="00516174" w:rsidRDefault="005A72FC" w:rsidP="005A72FC">
            <w:pPr>
              <w:pStyle w:val="SANDTableText"/>
            </w:pPr>
            <w:r w:rsidRPr="00516174">
              <w:t xml:space="preserve">Date </w:t>
            </w:r>
          </w:p>
        </w:tc>
        <w:tc>
          <w:tcPr>
            <w:tcW w:w="1671" w:type="pct"/>
            <w:vAlign w:val="top"/>
          </w:tcPr>
          <w:p w14:paraId="28105C93" w14:textId="4081E7B5" w:rsidR="005A72FC" w:rsidRPr="00516174" w:rsidRDefault="005A72FC" w:rsidP="005A72FC">
            <w:pPr>
              <w:pStyle w:val="SANDTableText"/>
            </w:pPr>
            <w:r w:rsidRPr="00516174">
              <w:t>The date that the content of the grid was generated</w:t>
            </w:r>
          </w:p>
        </w:tc>
        <w:tc>
          <w:tcPr>
            <w:tcW w:w="1678" w:type="pct"/>
            <w:vAlign w:val="top"/>
          </w:tcPr>
          <w:p w14:paraId="16BC4860" w14:textId="4B990A60" w:rsidR="005A72FC" w:rsidRPr="00516174" w:rsidRDefault="005A72FC" w:rsidP="005A72FC">
            <w:pPr>
              <w:pStyle w:val="SANDTableText"/>
            </w:pPr>
            <w:r w:rsidRPr="00516174">
              <w:t>Integer length of string followed by string.</w:t>
            </w:r>
          </w:p>
        </w:tc>
      </w:tr>
      <w:tr w:rsidR="005A72FC" w:rsidRPr="00516174" w14:paraId="0E96027D" w14:textId="77777777" w:rsidTr="0034107A">
        <w:tc>
          <w:tcPr>
            <w:tcW w:w="1651" w:type="pct"/>
            <w:vAlign w:val="top"/>
          </w:tcPr>
          <w:p w14:paraId="0C1515AA" w14:textId="4F430456" w:rsidR="005A72FC" w:rsidRPr="00516174" w:rsidRDefault="005A72FC" w:rsidP="005A72FC">
            <w:pPr>
              <w:pStyle w:val="SANDTableText"/>
            </w:pPr>
            <w:r w:rsidRPr="00516174">
              <w:t>gridID</w:t>
            </w:r>
          </w:p>
        </w:tc>
        <w:tc>
          <w:tcPr>
            <w:tcW w:w="1671" w:type="pct"/>
            <w:vAlign w:val="top"/>
          </w:tcPr>
          <w:p w14:paraId="1FECD0A2" w14:textId="26AF9541" w:rsidR="005A72FC" w:rsidRPr="00516174" w:rsidRDefault="005A72FC" w:rsidP="005A72FC">
            <w:pPr>
              <w:pStyle w:val="SANDTableText"/>
            </w:pPr>
            <w:r w:rsidRPr="00516174">
              <w:t>Every grid has a unique gridID that is stored in both the grid file and in all the model files that use that grid.</w:t>
            </w:r>
            <w:r w:rsidR="00A60A46">
              <w:t xml:space="preserve"> </w:t>
            </w:r>
            <w:r w:rsidRPr="00516174">
              <w:t>When the model and grid are loaded, a check is performed to ensure that the two gridIDs match exactly.</w:t>
            </w:r>
            <w:r w:rsidR="00A60A46">
              <w:t xml:space="preserve"> </w:t>
            </w:r>
            <w:r w:rsidRPr="00516174">
              <w:t>While any string can be used as a gridID, an MD5 hash of the vertices, triangle indices, level indices and tessellation indices is an excellent choice.</w:t>
            </w:r>
          </w:p>
        </w:tc>
        <w:tc>
          <w:tcPr>
            <w:tcW w:w="1678" w:type="pct"/>
            <w:vAlign w:val="top"/>
          </w:tcPr>
          <w:p w14:paraId="5B0CA154" w14:textId="2FE1D37C" w:rsidR="005A72FC" w:rsidRPr="00516174" w:rsidRDefault="005A72FC" w:rsidP="005A72FC">
            <w:pPr>
              <w:pStyle w:val="SANDTableText"/>
            </w:pPr>
            <w:r w:rsidRPr="00516174">
              <w:t>Integer length of string followed by string.</w:t>
            </w:r>
          </w:p>
        </w:tc>
      </w:tr>
      <w:tr w:rsidR="005A72FC" w:rsidRPr="00516174" w14:paraId="0947F10D" w14:textId="77777777" w:rsidTr="0034107A">
        <w:tc>
          <w:tcPr>
            <w:tcW w:w="1651" w:type="pct"/>
            <w:vAlign w:val="top"/>
          </w:tcPr>
          <w:p w14:paraId="2BEA2943" w14:textId="5A6E8064" w:rsidR="005A72FC" w:rsidRPr="00516174" w:rsidRDefault="005A72FC" w:rsidP="005A72FC">
            <w:pPr>
              <w:pStyle w:val="SANDTableText"/>
            </w:pPr>
            <w:r w:rsidRPr="00516174">
              <w:t>nTessellations</w:t>
            </w:r>
          </w:p>
        </w:tc>
        <w:tc>
          <w:tcPr>
            <w:tcW w:w="1671" w:type="pct"/>
            <w:vAlign w:val="top"/>
          </w:tcPr>
          <w:p w14:paraId="513DBD7D" w14:textId="2CAF105A" w:rsidR="005A72FC" w:rsidRPr="00516174" w:rsidRDefault="005A72FC" w:rsidP="005A72FC">
            <w:pPr>
              <w:pStyle w:val="SANDTableText"/>
            </w:pPr>
            <w:r w:rsidRPr="00516174">
              <w:t>The number of multi-level tessellations that define the grid</w:t>
            </w:r>
          </w:p>
        </w:tc>
        <w:tc>
          <w:tcPr>
            <w:tcW w:w="1678" w:type="pct"/>
            <w:vAlign w:val="top"/>
          </w:tcPr>
          <w:p w14:paraId="489B4F8F" w14:textId="203E8D01" w:rsidR="005A72FC" w:rsidRPr="00516174" w:rsidRDefault="005A72FC" w:rsidP="005A72FC">
            <w:pPr>
              <w:pStyle w:val="SANDTableText"/>
            </w:pPr>
            <w:r w:rsidRPr="00516174">
              <w:t>4 byte integer</w:t>
            </w:r>
          </w:p>
        </w:tc>
      </w:tr>
      <w:tr w:rsidR="005A72FC" w:rsidRPr="00516174" w14:paraId="4C89802D" w14:textId="77777777" w:rsidTr="0034107A">
        <w:tc>
          <w:tcPr>
            <w:tcW w:w="1651" w:type="pct"/>
            <w:vAlign w:val="top"/>
          </w:tcPr>
          <w:p w14:paraId="27F739DE" w14:textId="0CC18B8F" w:rsidR="005A72FC" w:rsidRPr="00516174" w:rsidRDefault="005A72FC" w:rsidP="005A72FC">
            <w:pPr>
              <w:pStyle w:val="SANDTableText"/>
            </w:pPr>
            <w:r w:rsidRPr="00516174">
              <w:t>nLevels</w:t>
            </w:r>
          </w:p>
        </w:tc>
        <w:tc>
          <w:tcPr>
            <w:tcW w:w="1671" w:type="pct"/>
            <w:vAlign w:val="top"/>
          </w:tcPr>
          <w:p w14:paraId="40403730" w14:textId="38FD9563" w:rsidR="005A72FC" w:rsidRPr="00516174" w:rsidRDefault="005A72FC" w:rsidP="005A72FC">
            <w:pPr>
              <w:pStyle w:val="SANDTableText"/>
            </w:pPr>
            <w:r w:rsidRPr="00516174">
              <w:t>The total number of tessellation levels that define the grid.</w:t>
            </w:r>
            <w:r w:rsidR="00A60A46">
              <w:t xml:space="preserve"> </w:t>
            </w:r>
            <w:r w:rsidRPr="00516174">
              <w:t>This is the sum of the number of tessellation levels in all the multi-level tessellations in the grid.</w:t>
            </w:r>
          </w:p>
        </w:tc>
        <w:tc>
          <w:tcPr>
            <w:tcW w:w="1678" w:type="pct"/>
            <w:vAlign w:val="top"/>
          </w:tcPr>
          <w:p w14:paraId="7A91F5A4" w14:textId="2D4771D3" w:rsidR="005A72FC" w:rsidRPr="00516174" w:rsidRDefault="005A72FC" w:rsidP="005A72FC">
            <w:pPr>
              <w:pStyle w:val="SANDTableText"/>
            </w:pPr>
            <w:r w:rsidRPr="00516174">
              <w:t>4 byte integer</w:t>
            </w:r>
          </w:p>
        </w:tc>
      </w:tr>
      <w:tr w:rsidR="005A72FC" w:rsidRPr="00516174" w14:paraId="15BBE395" w14:textId="77777777" w:rsidTr="0034107A">
        <w:tc>
          <w:tcPr>
            <w:tcW w:w="1651" w:type="pct"/>
            <w:vAlign w:val="top"/>
          </w:tcPr>
          <w:p w14:paraId="520711E4" w14:textId="2A5D7555" w:rsidR="005A72FC" w:rsidRPr="00516174" w:rsidRDefault="005A72FC" w:rsidP="005A72FC">
            <w:pPr>
              <w:pStyle w:val="SANDTableText"/>
            </w:pPr>
            <w:r w:rsidRPr="00516174">
              <w:t>nTriangles</w:t>
            </w:r>
          </w:p>
        </w:tc>
        <w:tc>
          <w:tcPr>
            <w:tcW w:w="1671" w:type="pct"/>
            <w:vAlign w:val="top"/>
          </w:tcPr>
          <w:p w14:paraId="744645F8" w14:textId="7358C856" w:rsidR="005A72FC" w:rsidRPr="00516174" w:rsidRDefault="005A72FC" w:rsidP="005A72FC">
            <w:pPr>
              <w:pStyle w:val="SANDTableText"/>
            </w:pPr>
            <w:r w:rsidRPr="00516174">
              <w:t>The total number of triangles that defines the grid.</w:t>
            </w:r>
            <w:r w:rsidR="00A60A46">
              <w:t xml:space="preserve"> </w:t>
            </w:r>
            <w:r w:rsidRPr="00516174">
              <w:t>This is the sum of the number of triangles in all tessellation levels of all multi-level tessellations.</w:t>
            </w:r>
          </w:p>
        </w:tc>
        <w:tc>
          <w:tcPr>
            <w:tcW w:w="1678" w:type="pct"/>
            <w:vAlign w:val="top"/>
          </w:tcPr>
          <w:p w14:paraId="46F73BBF" w14:textId="57734804" w:rsidR="005A72FC" w:rsidRPr="00516174" w:rsidRDefault="005A72FC" w:rsidP="005A72FC">
            <w:pPr>
              <w:pStyle w:val="SANDTableText"/>
            </w:pPr>
            <w:r w:rsidRPr="00516174">
              <w:t>4 byte integer</w:t>
            </w:r>
          </w:p>
        </w:tc>
      </w:tr>
      <w:tr w:rsidR="005A72FC" w:rsidRPr="00516174" w14:paraId="03845681" w14:textId="77777777" w:rsidTr="0034107A">
        <w:tc>
          <w:tcPr>
            <w:tcW w:w="1651" w:type="pct"/>
            <w:vAlign w:val="top"/>
          </w:tcPr>
          <w:p w14:paraId="641692C2" w14:textId="6FE5ADCE" w:rsidR="005A72FC" w:rsidRPr="00516174" w:rsidRDefault="005A72FC" w:rsidP="005A72FC">
            <w:pPr>
              <w:pStyle w:val="SANDTableText"/>
            </w:pPr>
            <w:r w:rsidRPr="00516174">
              <w:t>nVertices</w:t>
            </w:r>
          </w:p>
        </w:tc>
        <w:tc>
          <w:tcPr>
            <w:tcW w:w="1671" w:type="pct"/>
            <w:vAlign w:val="top"/>
          </w:tcPr>
          <w:p w14:paraId="6398A829" w14:textId="300A6F1F" w:rsidR="005A72FC" w:rsidRPr="00516174" w:rsidRDefault="005A72FC" w:rsidP="005A72FC">
            <w:pPr>
              <w:pStyle w:val="SANDTableText"/>
            </w:pPr>
            <w:r w:rsidRPr="00516174">
              <w:t>The number of vertices that define the grid.</w:t>
            </w:r>
            <w:r w:rsidR="00A60A46">
              <w:t xml:space="preserve"> </w:t>
            </w:r>
            <w:r w:rsidRPr="00516174">
              <w:t>Each vertex is a 3D unit vector.</w:t>
            </w:r>
          </w:p>
        </w:tc>
        <w:tc>
          <w:tcPr>
            <w:tcW w:w="1678" w:type="pct"/>
            <w:vAlign w:val="top"/>
          </w:tcPr>
          <w:p w14:paraId="7278132B" w14:textId="77AF1114" w:rsidR="005A72FC" w:rsidRPr="00516174" w:rsidRDefault="005A72FC" w:rsidP="005A72FC">
            <w:pPr>
              <w:pStyle w:val="SANDTableText"/>
            </w:pPr>
            <w:r w:rsidRPr="00516174">
              <w:t>4 byte integer</w:t>
            </w:r>
          </w:p>
        </w:tc>
      </w:tr>
      <w:tr w:rsidR="005A72FC" w:rsidRPr="00516174" w14:paraId="3D83A385" w14:textId="77777777" w:rsidTr="0034107A">
        <w:tc>
          <w:tcPr>
            <w:tcW w:w="1651" w:type="pct"/>
            <w:vAlign w:val="top"/>
          </w:tcPr>
          <w:p w14:paraId="06F74C56" w14:textId="34208811" w:rsidR="005A72FC" w:rsidRPr="00516174" w:rsidRDefault="005A72FC" w:rsidP="005A72FC">
            <w:pPr>
              <w:pStyle w:val="SANDTableText"/>
            </w:pPr>
            <w:r w:rsidRPr="00516174">
              <w:t>Tessellation level indices</w:t>
            </w:r>
          </w:p>
        </w:tc>
        <w:tc>
          <w:tcPr>
            <w:tcW w:w="1671" w:type="pct"/>
            <w:vAlign w:val="top"/>
          </w:tcPr>
          <w:p w14:paraId="21A56DAC" w14:textId="1C75DE9E" w:rsidR="005A72FC" w:rsidRPr="00516174" w:rsidRDefault="004D222E" w:rsidP="005A72FC">
            <w:pPr>
              <w:rPr>
                <w:rFonts w:ascii="Arial" w:hAnsi="Arial" w:cs="Arial"/>
                <w:sz w:val="20"/>
              </w:rPr>
            </w:pPr>
            <w:r w:rsidRPr="00516174">
              <w:rPr>
                <w:rFonts w:ascii="Arial" w:hAnsi="Arial" w:cs="Arial"/>
                <w:sz w:val="20"/>
              </w:rPr>
              <w:t>F</w:t>
            </w:r>
            <w:r w:rsidR="005A72FC" w:rsidRPr="00516174">
              <w:rPr>
                <w:rFonts w:ascii="Arial" w:hAnsi="Arial" w:cs="Arial"/>
                <w:sz w:val="20"/>
              </w:rPr>
              <w:t>or each tessellation two integers are specified: the index of the first level and the index of the last level plus one, that defines the tessellation.</w:t>
            </w:r>
          </w:p>
          <w:p w14:paraId="58383EEE" w14:textId="5F10C6BF" w:rsidR="005A72FC" w:rsidRPr="00516174" w:rsidRDefault="005A72FC" w:rsidP="005A72FC">
            <w:pPr>
              <w:pStyle w:val="SANDTableText"/>
              <w:rPr>
                <w:rFonts w:cs="Arial"/>
              </w:rPr>
            </w:pPr>
          </w:p>
        </w:tc>
        <w:tc>
          <w:tcPr>
            <w:tcW w:w="1678" w:type="pct"/>
            <w:vAlign w:val="top"/>
          </w:tcPr>
          <w:p w14:paraId="00D31971" w14:textId="1B55D70C" w:rsidR="005A72FC" w:rsidRPr="00516174" w:rsidRDefault="005A72FC" w:rsidP="005A72FC">
            <w:pPr>
              <w:pStyle w:val="SANDTableText"/>
            </w:pPr>
            <w:r w:rsidRPr="00516174">
              <w:rPr>
                <w:i/>
              </w:rPr>
              <w:t>nTessellations</w:t>
            </w:r>
            <w:r w:rsidRPr="00516174">
              <w:t>*2 4-byte integers.</w:t>
            </w:r>
            <w:r w:rsidR="00A60A46">
              <w:t xml:space="preserve"> </w:t>
            </w:r>
          </w:p>
        </w:tc>
      </w:tr>
      <w:tr w:rsidR="005A72FC" w:rsidRPr="00516174" w14:paraId="326BFE9C" w14:textId="77777777" w:rsidTr="0034107A">
        <w:tc>
          <w:tcPr>
            <w:tcW w:w="1651" w:type="pct"/>
            <w:vAlign w:val="top"/>
          </w:tcPr>
          <w:p w14:paraId="7E250A3E" w14:textId="532E44C8" w:rsidR="005A72FC" w:rsidRPr="00516174" w:rsidRDefault="005A72FC" w:rsidP="005A72FC">
            <w:pPr>
              <w:pStyle w:val="SANDTableText"/>
            </w:pPr>
            <w:r w:rsidRPr="00516174">
              <w:t>Level triangle indices</w:t>
            </w:r>
          </w:p>
        </w:tc>
        <w:tc>
          <w:tcPr>
            <w:tcW w:w="1671" w:type="pct"/>
            <w:vAlign w:val="top"/>
          </w:tcPr>
          <w:p w14:paraId="6E06EB86" w14:textId="0AF3CA32" w:rsidR="005A72FC" w:rsidRPr="00516174" w:rsidRDefault="005A72FC" w:rsidP="005A72FC">
            <w:pPr>
              <w:pStyle w:val="SANDTableText"/>
            </w:pPr>
            <w:r w:rsidRPr="00516174">
              <w:t>For each tessellation level two integers are specified: the index of the first triangle and the index of the last triangle plus one, that define the level.</w:t>
            </w:r>
          </w:p>
        </w:tc>
        <w:tc>
          <w:tcPr>
            <w:tcW w:w="1678" w:type="pct"/>
            <w:vAlign w:val="top"/>
          </w:tcPr>
          <w:p w14:paraId="1A866F64" w14:textId="4727B895" w:rsidR="005A72FC" w:rsidRPr="00516174" w:rsidRDefault="005A72FC" w:rsidP="005A72FC">
            <w:pPr>
              <w:pStyle w:val="SANDTableText"/>
            </w:pPr>
            <w:r w:rsidRPr="00516174">
              <w:rPr>
                <w:i/>
              </w:rPr>
              <w:t>nLevels</w:t>
            </w:r>
            <w:r w:rsidRPr="00516174">
              <w:t>*2 4-byte integers.</w:t>
            </w:r>
            <w:r w:rsidR="00A60A46">
              <w:t xml:space="preserve"> </w:t>
            </w:r>
          </w:p>
        </w:tc>
      </w:tr>
      <w:tr w:rsidR="005A72FC" w:rsidRPr="00516174" w14:paraId="5D373E15" w14:textId="77777777" w:rsidTr="0034107A">
        <w:tc>
          <w:tcPr>
            <w:tcW w:w="1651" w:type="pct"/>
            <w:vAlign w:val="top"/>
          </w:tcPr>
          <w:p w14:paraId="741371BF" w14:textId="16269628" w:rsidR="005A72FC" w:rsidRPr="00516174" w:rsidRDefault="005A72FC" w:rsidP="005A72FC">
            <w:pPr>
              <w:pStyle w:val="SANDTableText"/>
            </w:pPr>
            <w:r w:rsidRPr="00516174">
              <w:t>Vertex positions</w:t>
            </w:r>
          </w:p>
        </w:tc>
        <w:tc>
          <w:tcPr>
            <w:tcW w:w="1671" w:type="pct"/>
            <w:vAlign w:val="top"/>
          </w:tcPr>
          <w:p w14:paraId="28FFACBE" w14:textId="04671638" w:rsidR="005A72FC" w:rsidRPr="00516174" w:rsidRDefault="005A72FC" w:rsidP="005A72FC">
            <w:pPr>
              <w:pStyle w:val="SANDTableText"/>
            </w:pPr>
            <w:r w:rsidRPr="00516174">
              <w:t>For each vertex 3 doubles are specified that define the x, y and z components of the unit vector corresponding to the position of the vertex</w:t>
            </w:r>
          </w:p>
        </w:tc>
        <w:tc>
          <w:tcPr>
            <w:tcW w:w="1678" w:type="pct"/>
            <w:vAlign w:val="top"/>
          </w:tcPr>
          <w:p w14:paraId="7392AE57" w14:textId="0CDB518F" w:rsidR="005A72FC" w:rsidRPr="00516174" w:rsidRDefault="005A72FC" w:rsidP="005A72FC">
            <w:pPr>
              <w:pStyle w:val="SANDTableText"/>
            </w:pPr>
            <w:r w:rsidRPr="00516174">
              <w:rPr>
                <w:i/>
              </w:rPr>
              <w:t>nVertices</w:t>
            </w:r>
            <w:r w:rsidRPr="00516174">
              <w:t>*3 8-byte doubles</w:t>
            </w:r>
          </w:p>
        </w:tc>
      </w:tr>
      <w:tr w:rsidR="005A72FC" w:rsidRPr="00516174" w14:paraId="26085635" w14:textId="77777777" w:rsidTr="0034107A">
        <w:tc>
          <w:tcPr>
            <w:tcW w:w="1651" w:type="pct"/>
            <w:vAlign w:val="top"/>
          </w:tcPr>
          <w:p w14:paraId="2B559CD9" w14:textId="7C17D55A" w:rsidR="005A72FC" w:rsidRPr="00516174" w:rsidRDefault="005A72FC" w:rsidP="005A72FC">
            <w:pPr>
              <w:pStyle w:val="SANDTableText"/>
            </w:pPr>
            <w:r w:rsidRPr="00516174">
              <w:t>Triangle indices</w:t>
            </w:r>
          </w:p>
        </w:tc>
        <w:tc>
          <w:tcPr>
            <w:tcW w:w="1671" w:type="pct"/>
            <w:vAlign w:val="top"/>
          </w:tcPr>
          <w:p w14:paraId="0E6EF5EB" w14:textId="52562783" w:rsidR="005A72FC" w:rsidRPr="00516174" w:rsidRDefault="005A72FC" w:rsidP="005A72FC">
            <w:pPr>
              <w:pStyle w:val="SANDTableText"/>
            </w:pPr>
            <w:r w:rsidRPr="00516174">
              <w:t>For each triangle 3 integers are specified that define the indices of the 3 vertices that define the triangle</w:t>
            </w:r>
          </w:p>
        </w:tc>
        <w:tc>
          <w:tcPr>
            <w:tcW w:w="1678" w:type="pct"/>
            <w:vAlign w:val="top"/>
          </w:tcPr>
          <w:p w14:paraId="51DCFDFB" w14:textId="59E10212" w:rsidR="005A72FC" w:rsidRPr="00516174" w:rsidRDefault="005A72FC" w:rsidP="005A72FC">
            <w:pPr>
              <w:pStyle w:val="SANDTableText"/>
            </w:pPr>
            <w:r w:rsidRPr="00516174">
              <w:rPr>
                <w:i/>
              </w:rPr>
              <w:t>nTriangles*3 4-byte integers.</w:t>
            </w:r>
            <w:r w:rsidR="00A60A46">
              <w:rPr>
                <w:i/>
              </w:rPr>
              <w:t xml:space="preserve"> </w:t>
            </w:r>
          </w:p>
        </w:tc>
      </w:tr>
    </w:tbl>
    <w:p w14:paraId="4731583A" w14:textId="77777777" w:rsidR="003406E0" w:rsidRPr="00516174" w:rsidRDefault="003406E0" w:rsidP="003406E0"/>
    <w:p w14:paraId="4B1290B2" w14:textId="664B35B9" w:rsidR="003406E0" w:rsidRPr="00C06068" w:rsidRDefault="00B858E4" w:rsidP="00114D4F">
      <w:pPr>
        <w:pStyle w:val="AppendixHeading2"/>
      </w:pPr>
      <w:bookmarkStart w:id="491" w:name="_Toc49763573"/>
      <w:bookmarkStart w:id="492" w:name="_Toc135830206"/>
      <w:r w:rsidRPr="00C06068">
        <w:t>ASCII</w:t>
      </w:r>
      <w:r w:rsidR="003406E0" w:rsidRPr="00C06068">
        <w:t xml:space="preserve"> Format</w:t>
      </w:r>
      <w:bookmarkEnd w:id="491"/>
      <w:bookmarkEnd w:id="492"/>
    </w:p>
    <w:p w14:paraId="2245DE86" w14:textId="6EA4D247" w:rsidR="003406E0" w:rsidRPr="00516174" w:rsidRDefault="003406E0" w:rsidP="003406E0">
      <w:r w:rsidRPr="00516174">
        <w:t xml:space="preserve">In this section, the format of GeoTess </w:t>
      </w:r>
      <w:r w:rsidR="006B295C">
        <w:t>ASCII</w:t>
      </w:r>
      <w:r w:rsidRPr="00516174">
        <w:t xml:space="preserve"> model and grid files is described.</w:t>
      </w:r>
      <w:r w:rsidR="00A60A46">
        <w:t xml:space="preserve"> </w:t>
      </w:r>
    </w:p>
    <w:p w14:paraId="6D7676B2" w14:textId="6612A53F" w:rsidR="003406E0" w:rsidRPr="00C06068" w:rsidRDefault="00B858E4" w:rsidP="00114D4F">
      <w:pPr>
        <w:pStyle w:val="AppendixHeading3"/>
      </w:pPr>
      <w:bookmarkStart w:id="493" w:name="_Toc49763574"/>
      <w:bookmarkStart w:id="494" w:name="_Toc135830207"/>
      <w:r w:rsidRPr="00C06068">
        <w:t>ASCII</w:t>
      </w:r>
      <w:r w:rsidR="003406E0" w:rsidRPr="00C06068">
        <w:t xml:space="preserve"> Model Files</w:t>
      </w:r>
      <w:bookmarkEnd w:id="493"/>
      <w:bookmarkEnd w:id="494"/>
    </w:p>
    <w:p w14:paraId="2B8C96A7" w14:textId="1C75D7C1" w:rsidR="00B858E4" w:rsidRPr="00C06068" w:rsidRDefault="00B858E4" w:rsidP="00B858E4">
      <w:pPr>
        <w:pStyle w:val="SANDCaptionTable"/>
        <w:rPr>
          <w:bCs/>
        </w:rPr>
      </w:pPr>
      <w:bookmarkStart w:id="495" w:name="_Toc135830231"/>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8</w:t>
      </w:r>
      <w:r w:rsidRPr="00C06068">
        <w:rPr>
          <w:bCs/>
          <w:noProof/>
        </w:rPr>
        <w:fldChar w:fldCharType="end"/>
      </w:r>
      <w:r w:rsidRPr="00C06068">
        <w:rPr>
          <w:bCs/>
        </w:rPr>
        <w:t>. Description of ASCII Model File Parameters.</w:t>
      </w:r>
      <w:bookmarkEnd w:id="495"/>
    </w:p>
    <w:tbl>
      <w:tblPr>
        <w:tblStyle w:val="SANDTableStyle"/>
        <w:tblW w:w="5000" w:type="pct"/>
        <w:tblInd w:w="0" w:type="dxa"/>
        <w:tblLook w:val="04A0" w:firstRow="1" w:lastRow="0" w:firstColumn="1" w:lastColumn="0" w:noHBand="0" w:noVBand="1"/>
      </w:tblPr>
      <w:tblGrid>
        <w:gridCol w:w="3087"/>
        <w:gridCol w:w="3125"/>
        <w:gridCol w:w="3138"/>
      </w:tblGrid>
      <w:tr w:rsidR="00B858E4" w:rsidRPr="00516174" w14:paraId="0A60856F" w14:textId="77777777" w:rsidTr="0034107A">
        <w:trPr>
          <w:cnfStyle w:val="100000000000" w:firstRow="1" w:lastRow="0" w:firstColumn="0" w:lastColumn="0" w:oddVBand="0" w:evenVBand="0" w:oddHBand="0" w:evenHBand="0" w:firstRowFirstColumn="0" w:firstRowLastColumn="0" w:lastRowFirstColumn="0" w:lastRowLastColumn="0"/>
        </w:trPr>
        <w:tc>
          <w:tcPr>
            <w:tcW w:w="1651" w:type="pct"/>
          </w:tcPr>
          <w:p w14:paraId="4B7C5EF5" w14:textId="77777777" w:rsidR="00B858E4" w:rsidRPr="00516174" w:rsidRDefault="00B858E4" w:rsidP="0034107A">
            <w:pPr>
              <w:pStyle w:val="SANDTableHead"/>
              <w:rPr>
                <w:b w:val="0"/>
              </w:rPr>
            </w:pPr>
            <w:r w:rsidRPr="00516174">
              <w:rPr>
                <w:b w:val="0"/>
              </w:rPr>
              <w:t>Parameter Name</w:t>
            </w:r>
          </w:p>
        </w:tc>
        <w:tc>
          <w:tcPr>
            <w:tcW w:w="1671" w:type="pct"/>
          </w:tcPr>
          <w:p w14:paraId="7D53B21E" w14:textId="126CB62F" w:rsidR="00B858E4" w:rsidRPr="00516174" w:rsidRDefault="005442EE" w:rsidP="0034107A">
            <w:pPr>
              <w:pStyle w:val="SANDTableHead"/>
              <w:rPr>
                <w:b w:val="0"/>
              </w:rPr>
            </w:pPr>
            <w:r>
              <w:rPr>
                <w:b w:val="0"/>
              </w:rPr>
              <w:t>Definition</w:t>
            </w:r>
          </w:p>
        </w:tc>
        <w:tc>
          <w:tcPr>
            <w:tcW w:w="1678" w:type="pct"/>
          </w:tcPr>
          <w:p w14:paraId="0EE5364B" w14:textId="59474027" w:rsidR="00B858E4" w:rsidRPr="00516174" w:rsidRDefault="00B858E4" w:rsidP="0034107A">
            <w:pPr>
              <w:pStyle w:val="SANDTableHead"/>
              <w:rPr>
                <w:b w:val="0"/>
              </w:rPr>
            </w:pPr>
            <w:r w:rsidRPr="00516174">
              <w:rPr>
                <w:b w:val="0"/>
              </w:rPr>
              <w:t>ASCII Value</w:t>
            </w:r>
          </w:p>
        </w:tc>
      </w:tr>
      <w:tr w:rsidR="00B858E4" w:rsidRPr="00516174" w14:paraId="484CF0FA" w14:textId="77777777" w:rsidTr="0034107A">
        <w:tc>
          <w:tcPr>
            <w:tcW w:w="1651" w:type="pct"/>
            <w:vAlign w:val="top"/>
          </w:tcPr>
          <w:p w14:paraId="33EBB0EB" w14:textId="2AC38760" w:rsidR="00B858E4" w:rsidRPr="00516174" w:rsidRDefault="00B858E4" w:rsidP="00B858E4">
            <w:pPr>
              <w:pStyle w:val="SANDTableText"/>
            </w:pPr>
            <w:r w:rsidRPr="00516174">
              <w:t>File identification string</w:t>
            </w:r>
          </w:p>
        </w:tc>
        <w:tc>
          <w:tcPr>
            <w:tcW w:w="1671" w:type="pct"/>
            <w:vAlign w:val="top"/>
          </w:tcPr>
          <w:p w14:paraId="494CC037" w14:textId="77777777" w:rsidR="00B858E4" w:rsidRPr="00516174" w:rsidRDefault="00B858E4" w:rsidP="00B858E4">
            <w:pPr>
              <w:pStyle w:val="SANDTableListNum"/>
              <w:numPr>
                <w:ilvl w:val="0"/>
                <w:numId w:val="0"/>
              </w:numPr>
              <w:ind w:left="360" w:hanging="360"/>
            </w:pPr>
            <w:r w:rsidRPr="00516174">
              <w:t>The 12 characters:</w:t>
            </w:r>
          </w:p>
          <w:p w14:paraId="73EEE6AF" w14:textId="28D9DF00" w:rsidR="00B858E4" w:rsidRPr="00516174" w:rsidRDefault="00B858E4" w:rsidP="00B858E4">
            <w:pPr>
              <w:pStyle w:val="SANDTableListNum"/>
              <w:numPr>
                <w:ilvl w:val="0"/>
                <w:numId w:val="0"/>
              </w:numPr>
              <w:ind w:left="360" w:hanging="360"/>
            </w:pPr>
            <w:r w:rsidRPr="00516174">
              <w:t>GEOTESSMODEL</w:t>
            </w:r>
          </w:p>
        </w:tc>
        <w:tc>
          <w:tcPr>
            <w:tcW w:w="1678" w:type="pct"/>
            <w:vAlign w:val="top"/>
          </w:tcPr>
          <w:p w14:paraId="7E8AD657" w14:textId="77777777" w:rsidR="00B858E4" w:rsidRPr="00516174" w:rsidRDefault="00B858E4" w:rsidP="00B858E4">
            <w:pPr>
              <w:pStyle w:val="SANDTableBullet"/>
              <w:numPr>
                <w:ilvl w:val="0"/>
                <w:numId w:val="0"/>
              </w:numPr>
              <w:ind w:left="360" w:hanging="360"/>
            </w:pPr>
            <w:r w:rsidRPr="00516174">
              <w:t>12 character string followed by</w:t>
            </w:r>
          </w:p>
          <w:p w14:paraId="2F14B412" w14:textId="0C8FAA74" w:rsidR="00B858E4" w:rsidRPr="00516174" w:rsidRDefault="00B858E4" w:rsidP="00B858E4">
            <w:pPr>
              <w:pStyle w:val="SANDTableBullet"/>
              <w:numPr>
                <w:ilvl w:val="0"/>
                <w:numId w:val="0"/>
              </w:numPr>
              <w:ind w:left="360" w:hanging="360"/>
            </w:pPr>
            <w:r w:rsidRPr="00516174">
              <w:t>line terminator.</w:t>
            </w:r>
          </w:p>
        </w:tc>
      </w:tr>
      <w:tr w:rsidR="00B858E4" w:rsidRPr="00516174" w14:paraId="25824FD8" w14:textId="77777777" w:rsidTr="0034107A">
        <w:tc>
          <w:tcPr>
            <w:tcW w:w="1651" w:type="pct"/>
            <w:vAlign w:val="top"/>
          </w:tcPr>
          <w:p w14:paraId="4AC589E0" w14:textId="44109EB9" w:rsidR="00B858E4" w:rsidRPr="00516174" w:rsidRDefault="00B858E4" w:rsidP="00B858E4">
            <w:pPr>
              <w:pStyle w:val="SANDTableText"/>
            </w:pPr>
            <w:r w:rsidRPr="00516174">
              <w:t>Model file format version number</w:t>
            </w:r>
          </w:p>
        </w:tc>
        <w:tc>
          <w:tcPr>
            <w:tcW w:w="1671" w:type="pct"/>
            <w:vAlign w:val="top"/>
          </w:tcPr>
          <w:p w14:paraId="17473529" w14:textId="1907B3BD" w:rsidR="00B858E4" w:rsidRPr="00516174" w:rsidRDefault="00B858E4" w:rsidP="00B858E4">
            <w:pPr>
              <w:pStyle w:val="SANDTableText"/>
            </w:pPr>
            <w:r w:rsidRPr="00516174">
              <w:t xml:space="preserve">Model file format version number in range 1 to 65535. </w:t>
            </w:r>
          </w:p>
        </w:tc>
        <w:tc>
          <w:tcPr>
            <w:tcW w:w="1678" w:type="pct"/>
            <w:vAlign w:val="top"/>
          </w:tcPr>
          <w:p w14:paraId="21CF371E" w14:textId="730449E7" w:rsidR="00B858E4" w:rsidRPr="00516174" w:rsidRDefault="00B858E4" w:rsidP="00B858E4">
            <w:pPr>
              <w:pStyle w:val="SANDTableText"/>
            </w:pPr>
            <w:r w:rsidRPr="00516174">
              <w:t>Integer in range 1 to 65536, followed by a line terminator.</w:t>
            </w:r>
          </w:p>
        </w:tc>
      </w:tr>
      <w:tr w:rsidR="00B858E4" w:rsidRPr="00516174" w14:paraId="64DFF7CF" w14:textId="77777777" w:rsidTr="0034107A">
        <w:tc>
          <w:tcPr>
            <w:tcW w:w="1651" w:type="pct"/>
            <w:vAlign w:val="top"/>
          </w:tcPr>
          <w:p w14:paraId="133DD20F" w14:textId="78BB948B" w:rsidR="00B858E4" w:rsidRPr="00516174" w:rsidRDefault="00B858E4" w:rsidP="00B858E4">
            <w:pPr>
              <w:pStyle w:val="SANDTableText"/>
            </w:pPr>
            <w:r w:rsidRPr="00516174">
              <w:t>Software version</w:t>
            </w:r>
          </w:p>
        </w:tc>
        <w:tc>
          <w:tcPr>
            <w:tcW w:w="1671" w:type="pct"/>
            <w:vAlign w:val="top"/>
          </w:tcPr>
          <w:p w14:paraId="45B052F4" w14:textId="308030AC" w:rsidR="00B858E4" w:rsidRPr="00516174" w:rsidRDefault="00B858E4" w:rsidP="00B858E4">
            <w:pPr>
              <w:pStyle w:val="SANDTableText"/>
            </w:pPr>
            <w:r w:rsidRPr="00516174">
              <w:t>The name of the software that was used to generate the content of the model, and its version number</w:t>
            </w:r>
          </w:p>
        </w:tc>
        <w:tc>
          <w:tcPr>
            <w:tcW w:w="1678" w:type="pct"/>
            <w:vAlign w:val="top"/>
          </w:tcPr>
          <w:p w14:paraId="186B3BC0" w14:textId="3BF431F4" w:rsidR="00B858E4" w:rsidRPr="00516174" w:rsidRDefault="00B858E4" w:rsidP="00B858E4">
            <w:pPr>
              <w:pStyle w:val="SANDTableText"/>
            </w:pPr>
            <w:r w:rsidRPr="00516174">
              <w:t>String followed by line terminator.</w:t>
            </w:r>
          </w:p>
        </w:tc>
      </w:tr>
      <w:tr w:rsidR="00B858E4" w:rsidRPr="00516174" w14:paraId="088218AD" w14:textId="77777777" w:rsidTr="0034107A">
        <w:tc>
          <w:tcPr>
            <w:tcW w:w="1651" w:type="pct"/>
            <w:vAlign w:val="top"/>
          </w:tcPr>
          <w:p w14:paraId="7F32AFD7" w14:textId="3C431505" w:rsidR="00B858E4" w:rsidRPr="00516174" w:rsidRDefault="00B858E4" w:rsidP="00B858E4">
            <w:pPr>
              <w:pStyle w:val="SANDTableText"/>
            </w:pPr>
            <w:r w:rsidRPr="00516174">
              <w:t xml:space="preserve">Date </w:t>
            </w:r>
          </w:p>
        </w:tc>
        <w:tc>
          <w:tcPr>
            <w:tcW w:w="1671" w:type="pct"/>
            <w:vAlign w:val="top"/>
          </w:tcPr>
          <w:p w14:paraId="5690BDAB" w14:textId="7463C2EF" w:rsidR="00B858E4" w:rsidRPr="00516174" w:rsidRDefault="00B858E4" w:rsidP="00B858E4">
            <w:pPr>
              <w:pStyle w:val="SANDTableText"/>
            </w:pPr>
            <w:r w:rsidRPr="00516174">
              <w:t>The date that the content of the model was generated</w:t>
            </w:r>
          </w:p>
        </w:tc>
        <w:tc>
          <w:tcPr>
            <w:tcW w:w="1678" w:type="pct"/>
            <w:vAlign w:val="top"/>
          </w:tcPr>
          <w:p w14:paraId="09C93EFD" w14:textId="0226543E" w:rsidR="00B858E4" w:rsidRPr="00516174" w:rsidRDefault="00B858E4" w:rsidP="00B858E4">
            <w:pPr>
              <w:pStyle w:val="SANDTableText"/>
            </w:pPr>
            <w:r w:rsidRPr="00516174">
              <w:t>String followed by line terminator.</w:t>
            </w:r>
          </w:p>
        </w:tc>
      </w:tr>
      <w:tr w:rsidR="00B858E4" w:rsidRPr="00516174" w14:paraId="20D7D0C3" w14:textId="77777777" w:rsidTr="0034107A">
        <w:tc>
          <w:tcPr>
            <w:tcW w:w="1651" w:type="pct"/>
            <w:vAlign w:val="top"/>
          </w:tcPr>
          <w:p w14:paraId="01F95122" w14:textId="5BD782D2" w:rsidR="00B858E4" w:rsidRPr="00516174" w:rsidRDefault="00B858E4" w:rsidP="00B858E4">
            <w:pPr>
              <w:pStyle w:val="SANDTableText"/>
            </w:pPr>
            <w:r w:rsidRPr="00516174">
              <w:t>EarthShape</w:t>
            </w:r>
          </w:p>
        </w:tc>
        <w:tc>
          <w:tcPr>
            <w:tcW w:w="1671" w:type="pct"/>
            <w:vAlign w:val="top"/>
          </w:tcPr>
          <w:p w14:paraId="54AA463D" w14:textId="01471570" w:rsidR="00B858E4" w:rsidRPr="00516174" w:rsidRDefault="00B858E4" w:rsidP="00B858E4">
            <w:pPr>
              <w:pStyle w:val="SANDTableText"/>
            </w:pPr>
            <w:r w:rsidRPr="00516174">
              <w:t>File format version 2 or greater, only.</w:t>
            </w:r>
            <w:r w:rsidR="00A60A46">
              <w:t xml:space="preserve"> </w:t>
            </w:r>
            <w:r w:rsidRPr="00516174">
              <w:t>The name of the ellipsoid used by GeoTess.</w:t>
            </w:r>
            <w:r w:rsidR="00A60A46">
              <w:t xml:space="preserve"> </w:t>
            </w:r>
            <w:r w:rsidRPr="00516174">
              <w:t>Valid options are SPHERE, GRS80, GRS80_RCONST, WGS84, WGS84_RCONST, IERS, IERS_RCONST.</w:t>
            </w:r>
            <w:r w:rsidR="00A60A46">
              <w:t xml:space="preserve"> </w:t>
            </w:r>
            <w:r w:rsidRPr="00516174">
              <w:t>This parameter was not present in model file format 1 (WGS84 was assumed).</w:t>
            </w:r>
            <w:r w:rsidR="00A60A46">
              <w:t xml:space="preserve"> </w:t>
            </w:r>
          </w:p>
        </w:tc>
        <w:tc>
          <w:tcPr>
            <w:tcW w:w="1678" w:type="pct"/>
            <w:vAlign w:val="top"/>
          </w:tcPr>
          <w:p w14:paraId="2355778B" w14:textId="0E41B501" w:rsidR="00B858E4" w:rsidRPr="00516174" w:rsidRDefault="00B858E4" w:rsidP="00B858E4">
            <w:pPr>
              <w:pStyle w:val="SANDTableText"/>
            </w:pPr>
            <w:r w:rsidRPr="00516174">
              <w:t>String followed by line terminator.</w:t>
            </w:r>
          </w:p>
        </w:tc>
      </w:tr>
      <w:tr w:rsidR="00B858E4" w:rsidRPr="00516174" w14:paraId="372776E1" w14:textId="77777777" w:rsidTr="0034107A">
        <w:tc>
          <w:tcPr>
            <w:tcW w:w="1651" w:type="pct"/>
            <w:vAlign w:val="top"/>
          </w:tcPr>
          <w:p w14:paraId="12708456" w14:textId="17C72A73" w:rsidR="00B858E4" w:rsidRPr="00516174" w:rsidRDefault="00B858E4" w:rsidP="00B858E4">
            <w:pPr>
              <w:pStyle w:val="SANDTableText"/>
            </w:pPr>
            <w:r w:rsidRPr="00516174">
              <w:t>Model description.</w:t>
            </w:r>
          </w:p>
        </w:tc>
        <w:tc>
          <w:tcPr>
            <w:tcW w:w="1671" w:type="pct"/>
            <w:vAlign w:val="top"/>
          </w:tcPr>
          <w:p w14:paraId="01919344" w14:textId="753C34F8" w:rsidR="00B858E4" w:rsidRPr="00516174" w:rsidRDefault="00B858E4" w:rsidP="00B858E4">
            <w:pPr>
              <w:pStyle w:val="SANDTableText"/>
            </w:pPr>
            <w:r w:rsidRPr="00516174">
              <w:t>Model description.</w:t>
            </w:r>
          </w:p>
        </w:tc>
        <w:tc>
          <w:tcPr>
            <w:tcW w:w="1678" w:type="pct"/>
            <w:vAlign w:val="top"/>
          </w:tcPr>
          <w:p w14:paraId="48CB37C6" w14:textId="355F3796" w:rsidR="00B858E4" w:rsidRPr="00516174" w:rsidRDefault="00B858E4" w:rsidP="00B858E4">
            <w:pPr>
              <w:pStyle w:val="SANDTableText"/>
            </w:pPr>
            <w:r w:rsidRPr="00516174">
              <w:t>As many strings as desired, separated by line terminators.</w:t>
            </w:r>
          </w:p>
        </w:tc>
      </w:tr>
      <w:tr w:rsidR="00B858E4" w:rsidRPr="00516174" w14:paraId="0D30A27C" w14:textId="77777777" w:rsidTr="0034107A">
        <w:tc>
          <w:tcPr>
            <w:tcW w:w="1651" w:type="pct"/>
            <w:vAlign w:val="top"/>
          </w:tcPr>
          <w:p w14:paraId="000873C7" w14:textId="713D27A0" w:rsidR="00B858E4" w:rsidRPr="00516174" w:rsidRDefault="00B858E4" w:rsidP="00B858E4">
            <w:pPr>
              <w:pStyle w:val="SANDTableText"/>
            </w:pPr>
            <w:r w:rsidRPr="00516174">
              <w:t xml:space="preserve">End model description </w:t>
            </w:r>
          </w:p>
        </w:tc>
        <w:tc>
          <w:tcPr>
            <w:tcW w:w="1671" w:type="pct"/>
            <w:vAlign w:val="top"/>
          </w:tcPr>
          <w:p w14:paraId="5F4E4B32" w14:textId="1CA976E2" w:rsidR="00B858E4" w:rsidRPr="00516174" w:rsidRDefault="00B858E4" w:rsidP="00B858E4">
            <w:pPr>
              <w:pStyle w:val="SANDTableText"/>
            </w:pPr>
            <w:r w:rsidRPr="00516174">
              <w:t>The string “&lt;/model_description&gt;” on a line by itself.</w:t>
            </w:r>
          </w:p>
        </w:tc>
        <w:tc>
          <w:tcPr>
            <w:tcW w:w="1678" w:type="pct"/>
            <w:vAlign w:val="top"/>
          </w:tcPr>
          <w:p w14:paraId="59A795F4" w14:textId="0D885DE1" w:rsidR="00B858E4" w:rsidRPr="00516174" w:rsidRDefault="00B858E4" w:rsidP="00B858E4">
            <w:pPr>
              <w:pStyle w:val="SANDTableText"/>
            </w:pPr>
            <w:r w:rsidRPr="00516174">
              <w:t>String followed by line terminator.</w:t>
            </w:r>
          </w:p>
        </w:tc>
      </w:tr>
      <w:tr w:rsidR="00B858E4" w:rsidRPr="00516174" w14:paraId="14D6F167" w14:textId="77777777" w:rsidTr="0034107A">
        <w:tc>
          <w:tcPr>
            <w:tcW w:w="1651" w:type="pct"/>
            <w:vAlign w:val="top"/>
          </w:tcPr>
          <w:p w14:paraId="1DD637A8" w14:textId="0E06D9BC" w:rsidR="00B858E4" w:rsidRPr="00516174" w:rsidRDefault="00B858E4" w:rsidP="00B858E4">
            <w:pPr>
              <w:pStyle w:val="SANDTableText"/>
            </w:pPr>
            <w:r w:rsidRPr="00516174">
              <w:t>Attribute names</w:t>
            </w:r>
          </w:p>
        </w:tc>
        <w:tc>
          <w:tcPr>
            <w:tcW w:w="1671" w:type="pct"/>
            <w:vAlign w:val="top"/>
          </w:tcPr>
          <w:p w14:paraId="02E97F26" w14:textId="79F217E7" w:rsidR="00B858E4" w:rsidRPr="00516174" w:rsidRDefault="00B858E4" w:rsidP="00B858E4">
            <w:r w:rsidRPr="00516174">
              <w:t>A list of the names of all the attributes stored in the model, separated by semi-colons.</w:t>
            </w:r>
            <w:r w:rsidR="00A60A46">
              <w:t xml:space="preserve"> </w:t>
            </w:r>
            <w:r w:rsidRPr="00516174">
              <w:t>For example: ‘vp; vs; density’.</w:t>
            </w:r>
            <w:r w:rsidR="00A60A46">
              <w:t xml:space="preserve"> </w:t>
            </w:r>
          </w:p>
          <w:p w14:paraId="52BF8642" w14:textId="77777777" w:rsidR="00B858E4" w:rsidRPr="00516174" w:rsidRDefault="00B858E4" w:rsidP="00B858E4"/>
          <w:p w14:paraId="3E21DBE2" w14:textId="188E6753" w:rsidR="00B858E4" w:rsidRPr="00516174" w:rsidRDefault="00B858E4" w:rsidP="00B858E4">
            <w:pPr>
              <w:pStyle w:val="SANDTableText"/>
            </w:pPr>
            <w:r w:rsidRPr="00516174">
              <w:rPr>
                <w:i/>
              </w:rPr>
              <w:t>nAttributes</w:t>
            </w:r>
            <w:r w:rsidRPr="00516174">
              <w:t xml:space="preserve"> is the number of attributes specified.</w:t>
            </w:r>
          </w:p>
        </w:tc>
        <w:tc>
          <w:tcPr>
            <w:tcW w:w="1678" w:type="pct"/>
            <w:vAlign w:val="top"/>
          </w:tcPr>
          <w:p w14:paraId="33FD3B41" w14:textId="578C018C" w:rsidR="00B858E4" w:rsidRPr="00516174" w:rsidRDefault="00B858E4" w:rsidP="00B858E4">
            <w:pPr>
              <w:pStyle w:val="SANDTableText"/>
            </w:pPr>
            <w:r w:rsidRPr="00516174">
              <w:t>String “attributes: “ followed by a semi-colon delimited list of attribute names.</w:t>
            </w:r>
            <w:r w:rsidR="00A60A46">
              <w:t xml:space="preserve"> </w:t>
            </w:r>
            <w:r w:rsidRPr="00516174">
              <w:t>List is followed by a line terminator.</w:t>
            </w:r>
          </w:p>
        </w:tc>
      </w:tr>
      <w:tr w:rsidR="00B858E4" w:rsidRPr="00516174" w14:paraId="496CD8CA" w14:textId="77777777" w:rsidTr="0034107A">
        <w:tc>
          <w:tcPr>
            <w:tcW w:w="1651" w:type="pct"/>
            <w:vAlign w:val="top"/>
          </w:tcPr>
          <w:p w14:paraId="14F7A628" w14:textId="5B6D1F83" w:rsidR="00B858E4" w:rsidRPr="00516174" w:rsidRDefault="00B858E4" w:rsidP="00B858E4">
            <w:pPr>
              <w:pStyle w:val="SANDTableText"/>
            </w:pPr>
            <w:r w:rsidRPr="00516174">
              <w:t>Attribute units</w:t>
            </w:r>
          </w:p>
        </w:tc>
        <w:tc>
          <w:tcPr>
            <w:tcW w:w="1671" w:type="pct"/>
            <w:vAlign w:val="top"/>
          </w:tcPr>
          <w:p w14:paraId="7BAE06AC" w14:textId="58BB01D9" w:rsidR="00B858E4" w:rsidRPr="00516174" w:rsidRDefault="00B858E4" w:rsidP="00B858E4">
            <w:pPr>
              <w:pStyle w:val="SANDTableText"/>
            </w:pPr>
            <w:r w:rsidRPr="00516174">
              <w:t>The units of the defined attributes, separated by semi-colons.</w:t>
            </w:r>
            <w:r w:rsidR="00A60A46">
              <w:t xml:space="preserve"> </w:t>
            </w:r>
            <w:r w:rsidRPr="00516174">
              <w:t>For example: ‘km/sec; km/sec; g/cc’.</w:t>
            </w:r>
            <w:r w:rsidR="00A60A46">
              <w:t xml:space="preserve"> </w:t>
            </w:r>
            <w:r w:rsidRPr="00516174">
              <w:t xml:space="preserve">The number of entries must be equal to </w:t>
            </w:r>
            <w:r w:rsidRPr="00516174">
              <w:rPr>
                <w:i/>
              </w:rPr>
              <w:t>nAttributes</w:t>
            </w:r>
            <w:r w:rsidRPr="00516174">
              <w:t>.</w:t>
            </w:r>
          </w:p>
        </w:tc>
        <w:tc>
          <w:tcPr>
            <w:tcW w:w="1678" w:type="pct"/>
            <w:vAlign w:val="top"/>
          </w:tcPr>
          <w:p w14:paraId="5E42F2E3" w14:textId="1942C4F7" w:rsidR="00B858E4" w:rsidRPr="00516174" w:rsidRDefault="00B858E4" w:rsidP="00B858E4">
            <w:pPr>
              <w:pStyle w:val="SANDTableText"/>
            </w:pPr>
            <w:r w:rsidRPr="00516174">
              <w:t>String “units: “, followed by a semi-colon delimited list of units.</w:t>
            </w:r>
            <w:r w:rsidR="00A60A46">
              <w:t xml:space="preserve"> </w:t>
            </w:r>
            <w:r w:rsidRPr="00516174">
              <w:t>List is followed by a line terminator.</w:t>
            </w:r>
          </w:p>
        </w:tc>
      </w:tr>
      <w:tr w:rsidR="00B858E4" w:rsidRPr="00516174" w14:paraId="53569686" w14:textId="77777777" w:rsidTr="0034107A">
        <w:tc>
          <w:tcPr>
            <w:tcW w:w="1651" w:type="pct"/>
            <w:vAlign w:val="top"/>
          </w:tcPr>
          <w:p w14:paraId="6FC58D8E" w14:textId="561F004C" w:rsidR="00B858E4" w:rsidRPr="00516174" w:rsidRDefault="00B858E4" w:rsidP="00B858E4">
            <w:pPr>
              <w:pStyle w:val="SANDTableText"/>
            </w:pPr>
            <w:r w:rsidRPr="00516174">
              <w:t>Layer names</w:t>
            </w:r>
          </w:p>
        </w:tc>
        <w:tc>
          <w:tcPr>
            <w:tcW w:w="1671" w:type="pct"/>
            <w:vAlign w:val="top"/>
          </w:tcPr>
          <w:p w14:paraId="7E5B3654" w14:textId="77777777" w:rsidR="00B858E4" w:rsidRPr="00516174" w:rsidRDefault="00B858E4" w:rsidP="00B858E4">
            <w:r w:rsidRPr="00516174">
              <w:t xml:space="preserve">The names of all the layers that define the model, separated by semi-colons and listed in order of increasing radius. For example: ‘core; mantle; crust’. </w:t>
            </w:r>
          </w:p>
          <w:p w14:paraId="0C4022BD" w14:textId="77777777" w:rsidR="00B858E4" w:rsidRPr="00516174" w:rsidRDefault="00B858E4" w:rsidP="00B858E4"/>
          <w:p w14:paraId="57A901CE" w14:textId="138167A2" w:rsidR="00B858E4" w:rsidRPr="00516174" w:rsidRDefault="00B858E4" w:rsidP="00B858E4">
            <w:pPr>
              <w:pStyle w:val="SANDTableText"/>
              <w:rPr>
                <w:rFonts w:cs="Arial"/>
              </w:rPr>
            </w:pPr>
            <w:r w:rsidRPr="00516174">
              <w:rPr>
                <w:i/>
              </w:rPr>
              <w:t>nLayers</w:t>
            </w:r>
            <w:r w:rsidRPr="00516174">
              <w:t xml:space="preserve"> is the number of layer names specified.</w:t>
            </w:r>
          </w:p>
        </w:tc>
        <w:tc>
          <w:tcPr>
            <w:tcW w:w="1678" w:type="pct"/>
            <w:vAlign w:val="top"/>
          </w:tcPr>
          <w:p w14:paraId="09B72D6E" w14:textId="318AF71F" w:rsidR="00B858E4" w:rsidRPr="00516174" w:rsidRDefault="00B858E4" w:rsidP="00B858E4">
            <w:pPr>
              <w:pStyle w:val="SANDTableText"/>
            </w:pPr>
            <w:r w:rsidRPr="00516174">
              <w:t>String “layers: “, followed by a semi-colon delimited list of layer names.</w:t>
            </w:r>
            <w:r w:rsidR="00A60A46">
              <w:t xml:space="preserve"> </w:t>
            </w:r>
            <w:r w:rsidRPr="00516174">
              <w:t>List is followed by a line terminator.</w:t>
            </w:r>
          </w:p>
        </w:tc>
      </w:tr>
      <w:tr w:rsidR="00B858E4" w:rsidRPr="00516174" w14:paraId="1EFCEB82" w14:textId="77777777" w:rsidTr="0034107A">
        <w:tc>
          <w:tcPr>
            <w:tcW w:w="1651" w:type="pct"/>
            <w:vAlign w:val="top"/>
          </w:tcPr>
          <w:p w14:paraId="3BD96A0C" w14:textId="0F56012D" w:rsidR="00B858E4" w:rsidRPr="00516174" w:rsidRDefault="00B858E4" w:rsidP="00B858E4">
            <w:pPr>
              <w:pStyle w:val="SANDTableText"/>
            </w:pPr>
            <w:r w:rsidRPr="00516174">
              <w:t>Data Object type</w:t>
            </w:r>
          </w:p>
        </w:tc>
        <w:tc>
          <w:tcPr>
            <w:tcW w:w="1671" w:type="pct"/>
            <w:vAlign w:val="top"/>
          </w:tcPr>
          <w:p w14:paraId="1EC62042" w14:textId="3B372D5D" w:rsidR="00B858E4" w:rsidRPr="00516174" w:rsidRDefault="00B858E4" w:rsidP="00B858E4">
            <w:pPr>
              <w:pStyle w:val="SANDTableText"/>
            </w:pPr>
            <w:r w:rsidRPr="00516174">
              <w:t>The type of the Data objects stored in this model.</w:t>
            </w:r>
            <w:r w:rsidR="00A60A46">
              <w:t xml:space="preserve"> </w:t>
            </w:r>
            <w:r w:rsidRPr="00516174">
              <w:t>Must be one of DOUBLE, FLOAT, INT, SHORT or BYTE.</w:t>
            </w:r>
          </w:p>
        </w:tc>
        <w:tc>
          <w:tcPr>
            <w:tcW w:w="1678" w:type="pct"/>
            <w:vAlign w:val="top"/>
          </w:tcPr>
          <w:p w14:paraId="31D04BE9" w14:textId="0C4C962B" w:rsidR="00B858E4" w:rsidRPr="00516174" w:rsidRDefault="00B858E4" w:rsidP="00B858E4">
            <w:pPr>
              <w:pStyle w:val="SANDTableText"/>
            </w:pPr>
            <w:r w:rsidRPr="00516174">
              <w:t>String followed by a line terminator.</w:t>
            </w:r>
          </w:p>
        </w:tc>
      </w:tr>
      <w:tr w:rsidR="00B858E4" w:rsidRPr="00516174" w14:paraId="3DBDD4DB" w14:textId="77777777" w:rsidTr="0034107A">
        <w:tc>
          <w:tcPr>
            <w:tcW w:w="1651" w:type="pct"/>
            <w:vAlign w:val="top"/>
          </w:tcPr>
          <w:p w14:paraId="67E3A71A" w14:textId="63CA9A1E" w:rsidR="00B858E4" w:rsidRPr="00516174" w:rsidRDefault="00B858E4" w:rsidP="00B858E4">
            <w:pPr>
              <w:pStyle w:val="SANDTableText"/>
            </w:pPr>
            <w:r w:rsidRPr="00516174">
              <w:t>nVertices</w:t>
            </w:r>
          </w:p>
        </w:tc>
        <w:tc>
          <w:tcPr>
            <w:tcW w:w="1671" w:type="pct"/>
            <w:vAlign w:val="top"/>
          </w:tcPr>
          <w:p w14:paraId="238E7839" w14:textId="58AF764B" w:rsidR="00B858E4" w:rsidRPr="00516174" w:rsidRDefault="00B858E4" w:rsidP="00B858E4">
            <w:pPr>
              <w:pStyle w:val="SANDTableText"/>
            </w:pPr>
            <w:r w:rsidRPr="00516174">
              <w:t>Number of vertices defined in the grid.</w:t>
            </w:r>
          </w:p>
        </w:tc>
        <w:tc>
          <w:tcPr>
            <w:tcW w:w="1678" w:type="pct"/>
            <w:vAlign w:val="top"/>
          </w:tcPr>
          <w:p w14:paraId="2BA6EC23" w14:textId="3FF8F22D" w:rsidR="00B858E4" w:rsidRPr="00516174" w:rsidRDefault="00B858E4" w:rsidP="00B858E4">
            <w:pPr>
              <w:pStyle w:val="SANDTableText"/>
            </w:pPr>
            <w:r w:rsidRPr="00516174">
              <w:t>Integer, followed by a line terminator.</w:t>
            </w:r>
          </w:p>
        </w:tc>
      </w:tr>
      <w:tr w:rsidR="00B858E4" w:rsidRPr="00516174" w14:paraId="2C17561B" w14:textId="77777777" w:rsidTr="0034107A">
        <w:tc>
          <w:tcPr>
            <w:tcW w:w="1651" w:type="pct"/>
            <w:vAlign w:val="top"/>
          </w:tcPr>
          <w:p w14:paraId="369B9CBE" w14:textId="6D15FAC7" w:rsidR="00B858E4" w:rsidRPr="00516174" w:rsidRDefault="00B858E4" w:rsidP="00B858E4">
            <w:pPr>
              <w:pStyle w:val="SANDTableText"/>
            </w:pPr>
            <w:r w:rsidRPr="00516174">
              <w:t>Layer index – tessellation index map.</w:t>
            </w:r>
          </w:p>
        </w:tc>
        <w:tc>
          <w:tcPr>
            <w:tcW w:w="1671" w:type="pct"/>
            <w:vAlign w:val="top"/>
          </w:tcPr>
          <w:p w14:paraId="0AD8EDEF" w14:textId="3AFDEA43" w:rsidR="00B858E4" w:rsidRPr="00516174" w:rsidRDefault="00B858E4" w:rsidP="00B858E4">
            <w:pPr>
              <w:pStyle w:val="SANDTableText"/>
            </w:pPr>
            <w:r w:rsidRPr="00516174">
              <w:t>An integer for each layer in the model specifying the index of the multi-layer tessellation that supports that layer.</w:t>
            </w:r>
          </w:p>
        </w:tc>
        <w:tc>
          <w:tcPr>
            <w:tcW w:w="1678" w:type="pct"/>
            <w:vAlign w:val="top"/>
          </w:tcPr>
          <w:p w14:paraId="3F2C932F" w14:textId="364CB985" w:rsidR="00B858E4" w:rsidRPr="00516174" w:rsidRDefault="00B858E4" w:rsidP="00B858E4">
            <w:pPr>
              <w:pStyle w:val="SANDTableText"/>
            </w:pPr>
            <w:r w:rsidRPr="00516174">
              <w:rPr>
                <w:i/>
              </w:rPr>
              <w:t>nLayers</w:t>
            </w:r>
            <w:r w:rsidRPr="00516174">
              <w:t xml:space="preserve"> integers, with the last one followed by a line terminator.</w:t>
            </w:r>
          </w:p>
        </w:tc>
      </w:tr>
      <w:tr w:rsidR="00B858E4" w:rsidRPr="00516174" w14:paraId="466D245D" w14:textId="77777777" w:rsidTr="0034107A">
        <w:tc>
          <w:tcPr>
            <w:tcW w:w="1651" w:type="pct"/>
            <w:vAlign w:val="top"/>
          </w:tcPr>
          <w:p w14:paraId="325070E0" w14:textId="3875FBCF" w:rsidR="00B858E4" w:rsidRPr="00516174" w:rsidRDefault="00B858E4" w:rsidP="00B858E4">
            <w:pPr>
              <w:pStyle w:val="SANDTableText"/>
            </w:pPr>
            <w:r w:rsidRPr="00516174">
              <w:t>Profile objects</w:t>
            </w:r>
          </w:p>
        </w:tc>
        <w:tc>
          <w:tcPr>
            <w:tcW w:w="1671" w:type="pct"/>
            <w:vAlign w:val="top"/>
          </w:tcPr>
          <w:p w14:paraId="53070BEE" w14:textId="4ED41F1A" w:rsidR="00B858E4" w:rsidRPr="00516174" w:rsidRDefault="00B858E4" w:rsidP="00B858E4">
            <w:pPr>
              <w:pStyle w:val="SANDTableText"/>
            </w:pPr>
            <w:r w:rsidRPr="00516174">
              <w:t>A Profile object for each layer at each vertex in the model.</w:t>
            </w:r>
            <w:r w:rsidR="00A60A46">
              <w:t xml:space="preserve"> </w:t>
            </w:r>
            <w:r w:rsidRPr="00516174">
              <w:t>See section Profiles for Profile definitions.</w:t>
            </w:r>
          </w:p>
        </w:tc>
        <w:tc>
          <w:tcPr>
            <w:tcW w:w="1678" w:type="pct"/>
            <w:vAlign w:val="top"/>
          </w:tcPr>
          <w:p w14:paraId="50617909" w14:textId="0E666BA4" w:rsidR="00B858E4" w:rsidRPr="00516174" w:rsidRDefault="00B858E4" w:rsidP="00B858E4">
            <w:pPr>
              <w:pStyle w:val="SANDTableText"/>
              <w:rPr>
                <w:i/>
              </w:rPr>
            </w:pPr>
            <w:r w:rsidRPr="00516174">
              <w:rPr>
                <w:i/>
              </w:rPr>
              <w:t>nVertices</w:t>
            </w:r>
            <w:r w:rsidRPr="00516174">
              <w:t xml:space="preserve"> * </w:t>
            </w:r>
            <w:r w:rsidRPr="00516174">
              <w:rPr>
                <w:i/>
              </w:rPr>
              <w:t>nLayers</w:t>
            </w:r>
            <w:r w:rsidRPr="00516174">
              <w:t xml:space="preserve"> Profile objects.</w:t>
            </w:r>
            <w:r w:rsidR="00A60A46">
              <w:t xml:space="preserve"> </w:t>
            </w:r>
            <w:r w:rsidRPr="00516174">
              <w:t>Layer index varies fastest.</w:t>
            </w:r>
            <w:r w:rsidR="00A60A46">
              <w:t xml:space="preserve"> </w:t>
            </w:r>
            <w:r w:rsidRPr="00516174">
              <w:t>Profiles associated with the same vertex are listed in order that increases with radius.</w:t>
            </w:r>
          </w:p>
        </w:tc>
      </w:tr>
      <w:tr w:rsidR="00B858E4" w:rsidRPr="00516174" w14:paraId="70AB411B" w14:textId="77777777" w:rsidTr="0034107A">
        <w:tc>
          <w:tcPr>
            <w:tcW w:w="1651" w:type="pct"/>
            <w:vAlign w:val="top"/>
          </w:tcPr>
          <w:p w14:paraId="6418D24F" w14:textId="6ADCC9BB" w:rsidR="00B858E4" w:rsidRPr="00516174" w:rsidRDefault="00B858E4" w:rsidP="00B858E4">
            <w:pPr>
              <w:pStyle w:val="SANDTableText"/>
            </w:pPr>
            <w:r w:rsidRPr="00516174">
              <w:t>Grid file specifier</w:t>
            </w:r>
          </w:p>
        </w:tc>
        <w:tc>
          <w:tcPr>
            <w:tcW w:w="1671" w:type="pct"/>
            <w:vAlign w:val="top"/>
          </w:tcPr>
          <w:p w14:paraId="27490854" w14:textId="41EB68FB" w:rsidR="00B858E4" w:rsidRPr="00516174" w:rsidRDefault="00B858E4" w:rsidP="00B858E4">
            <w:pPr>
              <w:pStyle w:val="SANDTableText"/>
            </w:pPr>
            <w:r w:rsidRPr="00516174">
              <w:t>String specifying the file in which the grid information is stored.</w:t>
            </w:r>
            <w:r w:rsidR="00A60A46">
              <w:t xml:space="preserve"> </w:t>
            </w:r>
            <w:r w:rsidRPr="00516174">
              <w:t>If the grid file specifier is the single character ‘*’, then the grid information is stored in the same file as the model data, immediately following the gridID.</w:t>
            </w:r>
            <w:r w:rsidR="00A60A46">
              <w:t xml:space="preserve"> </w:t>
            </w:r>
            <w:r w:rsidRPr="00516174">
              <w:t>Otherwise, the grid file specifier indicates the name of the file that contains the grid information.</w:t>
            </w:r>
          </w:p>
        </w:tc>
        <w:tc>
          <w:tcPr>
            <w:tcW w:w="1678" w:type="pct"/>
            <w:vAlign w:val="top"/>
          </w:tcPr>
          <w:p w14:paraId="37D13A02" w14:textId="6A7FFECB" w:rsidR="00B858E4" w:rsidRPr="00516174" w:rsidRDefault="00B858E4" w:rsidP="00B858E4">
            <w:pPr>
              <w:pStyle w:val="SANDTableText"/>
              <w:rPr>
                <w:i/>
              </w:rPr>
            </w:pPr>
            <w:r w:rsidRPr="00516174">
              <w:t>String followed by a line terminator.</w:t>
            </w:r>
          </w:p>
        </w:tc>
      </w:tr>
      <w:tr w:rsidR="00B858E4" w:rsidRPr="00516174" w14:paraId="66229C03" w14:textId="77777777" w:rsidTr="0034107A">
        <w:tc>
          <w:tcPr>
            <w:tcW w:w="1651" w:type="pct"/>
            <w:vAlign w:val="top"/>
          </w:tcPr>
          <w:p w14:paraId="74ED959A" w14:textId="4B5E9E3E" w:rsidR="00B858E4" w:rsidRPr="00516174" w:rsidRDefault="00B858E4" w:rsidP="00B858E4">
            <w:pPr>
              <w:pStyle w:val="SANDTableText"/>
            </w:pPr>
            <w:r w:rsidRPr="00516174">
              <w:t>gridID</w:t>
            </w:r>
          </w:p>
        </w:tc>
        <w:tc>
          <w:tcPr>
            <w:tcW w:w="1671" w:type="pct"/>
            <w:vAlign w:val="top"/>
          </w:tcPr>
          <w:p w14:paraId="59912B41" w14:textId="1EFD229D" w:rsidR="00B858E4" w:rsidRPr="00516174" w:rsidRDefault="00B858E4" w:rsidP="00B858E4">
            <w:pPr>
              <w:pStyle w:val="SANDTableText"/>
            </w:pPr>
            <w:r w:rsidRPr="00516174">
              <w:t>Every grid has a unique gridID that is stored in both the grid file and in all the model files that use that grid.</w:t>
            </w:r>
            <w:r w:rsidR="00A60A46">
              <w:t xml:space="preserve"> </w:t>
            </w:r>
            <w:r w:rsidRPr="00516174">
              <w:t>When the model and grid are loaded, a check is performed to ensure that the two gridIDs match exactly.</w:t>
            </w:r>
            <w:r w:rsidR="00A60A46">
              <w:t xml:space="preserve"> </w:t>
            </w:r>
            <w:r w:rsidRPr="00516174">
              <w:t>While any string can be used as a gridID, an MD5 hash of the vertices, triangle indices, level indices and tessellation indices is an excellent choice.</w:t>
            </w:r>
          </w:p>
        </w:tc>
        <w:tc>
          <w:tcPr>
            <w:tcW w:w="1678" w:type="pct"/>
            <w:vAlign w:val="top"/>
          </w:tcPr>
          <w:p w14:paraId="313555A0" w14:textId="2584E26D" w:rsidR="00B858E4" w:rsidRPr="00516174" w:rsidRDefault="00B858E4" w:rsidP="00B858E4">
            <w:pPr>
              <w:pStyle w:val="SANDTableText"/>
              <w:rPr>
                <w:i/>
              </w:rPr>
            </w:pPr>
            <w:r w:rsidRPr="00516174">
              <w:t>String followed by a line terminator.</w:t>
            </w:r>
          </w:p>
        </w:tc>
      </w:tr>
    </w:tbl>
    <w:p w14:paraId="6DB5ABD6" w14:textId="77777777" w:rsidR="003406E0" w:rsidRPr="00516174" w:rsidRDefault="003406E0" w:rsidP="003406E0"/>
    <w:p w14:paraId="6D8E2B79" w14:textId="1E617855" w:rsidR="003406E0" w:rsidRPr="00C06068" w:rsidRDefault="00B858E4" w:rsidP="00114D4F">
      <w:pPr>
        <w:pStyle w:val="AppendixHeading3"/>
      </w:pPr>
      <w:bookmarkStart w:id="496" w:name="_Toc49763575"/>
      <w:bookmarkStart w:id="497" w:name="_Toc135830208"/>
      <w:r w:rsidRPr="00C06068">
        <w:t>ASCII</w:t>
      </w:r>
      <w:r w:rsidR="003406E0" w:rsidRPr="00C06068">
        <w:t xml:space="preserve"> Profile Objects</w:t>
      </w:r>
      <w:bookmarkEnd w:id="496"/>
      <w:bookmarkEnd w:id="497"/>
    </w:p>
    <w:p w14:paraId="12CC7496" w14:textId="13B74C65" w:rsidR="00E67D55" w:rsidRPr="00C06068" w:rsidRDefault="00E67D55" w:rsidP="00E67D55">
      <w:pPr>
        <w:pStyle w:val="SANDCaptionTable"/>
        <w:rPr>
          <w:bCs/>
        </w:rPr>
      </w:pPr>
      <w:bookmarkStart w:id="498" w:name="_Toc135830232"/>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9</w:t>
      </w:r>
      <w:r w:rsidRPr="00C06068">
        <w:rPr>
          <w:bCs/>
          <w:noProof/>
        </w:rPr>
        <w:fldChar w:fldCharType="end"/>
      </w:r>
      <w:r w:rsidRPr="00C06068">
        <w:rPr>
          <w:bCs/>
        </w:rPr>
        <w:t>. ProfileEmpty – Profile Object Consisting of a Bottom and Top Radius but no Data.</w:t>
      </w:r>
      <w:bookmarkEnd w:id="498"/>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6D74FC81"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48A15A6F" w14:textId="77777777" w:rsidR="00E67D55" w:rsidRPr="00516174" w:rsidRDefault="00E67D55" w:rsidP="00271352">
            <w:pPr>
              <w:pStyle w:val="SANDTableHead"/>
              <w:rPr>
                <w:b w:val="0"/>
              </w:rPr>
            </w:pPr>
            <w:r w:rsidRPr="00516174">
              <w:rPr>
                <w:b w:val="0"/>
              </w:rPr>
              <w:t>Parameter Name</w:t>
            </w:r>
          </w:p>
        </w:tc>
        <w:tc>
          <w:tcPr>
            <w:tcW w:w="1671" w:type="pct"/>
            <w:vAlign w:val="top"/>
          </w:tcPr>
          <w:p w14:paraId="71173A26" w14:textId="01F80AF9" w:rsidR="00E67D55" w:rsidRPr="00516174" w:rsidRDefault="005442EE" w:rsidP="00271352">
            <w:pPr>
              <w:pStyle w:val="SANDTableHead"/>
              <w:rPr>
                <w:b w:val="0"/>
              </w:rPr>
            </w:pPr>
            <w:r>
              <w:rPr>
                <w:b w:val="0"/>
              </w:rPr>
              <w:t>Definition</w:t>
            </w:r>
          </w:p>
        </w:tc>
        <w:tc>
          <w:tcPr>
            <w:tcW w:w="1678" w:type="pct"/>
            <w:vAlign w:val="top"/>
          </w:tcPr>
          <w:p w14:paraId="231EBE3D" w14:textId="3463B191" w:rsidR="00E67D55" w:rsidRPr="00516174" w:rsidRDefault="00E67D55" w:rsidP="00271352">
            <w:pPr>
              <w:pStyle w:val="SANDTableHead"/>
              <w:rPr>
                <w:b w:val="0"/>
              </w:rPr>
            </w:pPr>
            <w:r w:rsidRPr="00516174">
              <w:rPr>
                <w:b w:val="0"/>
              </w:rPr>
              <w:t>ASCII Value</w:t>
            </w:r>
          </w:p>
        </w:tc>
      </w:tr>
      <w:tr w:rsidR="00E67D55" w:rsidRPr="00516174" w14:paraId="184726C5" w14:textId="77777777" w:rsidTr="00271352">
        <w:tc>
          <w:tcPr>
            <w:tcW w:w="1651" w:type="pct"/>
            <w:vAlign w:val="top"/>
          </w:tcPr>
          <w:p w14:paraId="3C07D29B" w14:textId="7611CDBF" w:rsidR="00E67D55" w:rsidRPr="00516174" w:rsidRDefault="00E67D55" w:rsidP="00E67D55">
            <w:pPr>
              <w:pStyle w:val="SANDTableText"/>
            </w:pPr>
            <w:r w:rsidRPr="00516174">
              <w:t>Profile type index</w:t>
            </w:r>
          </w:p>
        </w:tc>
        <w:tc>
          <w:tcPr>
            <w:tcW w:w="1671" w:type="pct"/>
            <w:vAlign w:val="top"/>
          </w:tcPr>
          <w:p w14:paraId="52B17CDE" w14:textId="77777777" w:rsidR="00E67D55" w:rsidRPr="00516174" w:rsidRDefault="00E67D55" w:rsidP="00E67D55">
            <w:pPr>
              <w:pStyle w:val="SANDTableListNum"/>
              <w:numPr>
                <w:ilvl w:val="0"/>
                <w:numId w:val="0"/>
              </w:numPr>
              <w:ind w:left="360" w:hanging="360"/>
            </w:pPr>
            <w:r w:rsidRPr="00516174">
              <w:t>ProfileEmpty objects have index</w:t>
            </w:r>
          </w:p>
          <w:p w14:paraId="66CCBB10" w14:textId="2BED891A" w:rsidR="00E67D55" w:rsidRPr="00516174" w:rsidRDefault="00E67D55" w:rsidP="00E67D55">
            <w:pPr>
              <w:pStyle w:val="SANDTableListNum"/>
              <w:numPr>
                <w:ilvl w:val="0"/>
                <w:numId w:val="0"/>
              </w:numPr>
              <w:ind w:left="360" w:hanging="360"/>
            </w:pPr>
            <w:r w:rsidRPr="00516174">
              <w:t>0</w:t>
            </w:r>
          </w:p>
        </w:tc>
        <w:tc>
          <w:tcPr>
            <w:tcW w:w="1678" w:type="pct"/>
            <w:vAlign w:val="top"/>
          </w:tcPr>
          <w:p w14:paraId="57314594" w14:textId="0536E0F2" w:rsidR="00E67D55" w:rsidRPr="00516174" w:rsidRDefault="00E67D55" w:rsidP="00E67D55">
            <w:pPr>
              <w:pStyle w:val="SANDTableBullet"/>
              <w:numPr>
                <w:ilvl w:val="0"/>
                <w:numId w:val="0"/>
              </w:numPr>
              <w:ind w:left="360" w:hanging="360"/>
            </w:pPr>
            <w:r w:rsidRPr="00516174">
              <w:t>Byte 0</w:t>
            </w:r>
          </w:p>
        </w:tc>
      </w:tr>
      <w:tr w:rsidR="00E67D55" w:rsidRPr="00516174" w14:paraId="71A5C999" w14:textId="77777777" w:rsidTr="00271352">
        <w:tc>
          <w:tcPr>
            <w:tcW w:w="1651" w:type="pct"/>
            <w:vAlign w:val="top"/>
          </w:tcPr>
          <w:p w14:paraId="7CA70B89" w14:textId="7B41F1CA" w:rsidR="00E67D55" w:rsidRPr="00516174" w:rsidRDefault="00E67D55" w:rsidP="00E67D55">
            <w:pPr>
              <w:pStyle w:val="SANDTableText"/>
            </w:pPr>
            <w:r w:rsidRPr="00516174">
              <w:t>radiusBottom</w:t>
            </w:r>
          </w:p>
        </w:tc>
        <w:tc>
          <w:tcPr>
            <w:tcW w:w="1671" w:type="pct"/>
            <w:vAlign w:val="top"/>
          </w:tcPr>
          <w:p w14:paraId="50A5D51A" w14:textId="77777777" w:rsidR="00E67D55" w:rsidRPr="00516174" w:rsidRDefault="00E67D55" w:rsidP="00E67D55">
            <w:pPr>
              <w:pStyle w:val="SANDTableListNum"/>
              <w:numPr>
                <w:ilvl w:val="0"/>
                <w:numId w:val="0"/>
              </w:numPr>
              <w:ind w:left="360" w:hanging="360"/>
            </w:pPr>
            <w:r w:rsidRPr="00516174">
              <w:t>Radius at the bottom of the</w:t>
            </w:r>
          </w:p>
          <w:p w14:paraId="55E20519" w14:textId="4C1B5C04" w:rsidR="00E67D55" w:rsidRPr="00516174" w:rsidRDefault="00E67D55" w:rsidP="00E67D55">
            <w:pPr>
              <w:pStyle w:val="SANDTableListNum"/>
              <w:numPr>
                <w:ilvl w:val="0"/>
                <w:numId w:val="0"/>
              </w:numPr>
              <w:ind w:left="360" w:hanging="360"/>
            </w:pPr>
            <w:r w:rsidRPr="00516174">
              <w:t>profile, in km</w:t>
            </w:r>
          </w:p>
        </w:tc>
        <w:tc>
          <w:tcPr>
            <w:tcW w:w="1678" w:type="pct"/>
            <w:vAlign w:val="top"/>
          </w:tcPr>
          <w:p w14:paraId="5AEA82B9" w14:textId="34CEF0D6" w:rsidR="00E67D55" w:rsidRPr="00516174" w:rsidRDefault="00E67D55" w:rsidP="00E67D55">
            <w:pPr>
              <w:pStyle w:val="SANDTableBullet"/>
              <w:numPr>
                <w:ilvl w:val="0"/>
                <w:numId w:val="0"/>
              </w:numPr>
              <w:ind w:left="360" w:hanging="360"/>
            </w:pPr>
            <w:r w:rsidRPr="00516174">
              <w:t>Float</w:t>
            </w:r>
          </w:p>
        </w:tc>
      </w:tr>
      <w:tr w:rsidR="00E67D55" w:rsidRPr="00516174" w14:paraId="34C9E4E8" w14:textId="77777777" w:rsidTr="00271352">
        <w:tc>
          <w:tcPr>
            <w:tcW w:w="1651" w:type="pct"/>
            <w:vAlign w:val="top"/>
          </w:tcPr>
          <w:p w14:paraId="0033DCFC" w14:textId="72461D34" w:rsidR="00E67D55" w:rsidRPr="00516174" w:rsidRDefault="00E67D55" w:rsidP="00E67D55">
            <w:pPr>
              <w:pStyle w:val="SANDTableText"/>
            </w:pPr>
            <w:r w:rsidRPr="00516174">
              <w:t>radiusTop</w:t>
            </w:r>
          </w:p>
        </w:tc>
        <w:tc>
          <w:tcPr>
            <w:tcW w:w="1671" w:type="pct"/>
            <w:vAlign w:val="top"/>
          </w:tcPr>
          <w:p w14:paraId="60B16053" w14:textId="270AE769" w:rsidR="00E67D55" w:rsidRPr="00516174" w:rsidRDefault="00E67D55" w:rsidP="00E67D55">
            <w:pPr>
              <w:pStyle w:val="SANDTableText"/>
            </w:pPr>
            <w:r w:rsidRPr="00516174">
              <w:t>Radius at the top of the profile, in km</w:t>
            </w:r>
          </w:p>
        </w:tc>
        <w:tc>
          <w:tcPr>
            <w:tcW w:w="1678" w:type="pct"/>
            <w:vAlign w:val="top"/>
          </w:tcPr>
          <w:p w14:paraId="0FC93383" w14:textId="3D2F535A" w:rsidR="00E67D55" w:rsidRPr="00516174" w:rsidRDefault="00E67D55" w:rsidP="00E67D55">
            <w:pPr>
              <w:pStyle w:val="SANDTableText"/>
            </w:pPr>
            <w:r w:rsidRPr="00516174">
              <w:t>Float followed by a line terminator.</w:t>
            </w:r>
          </w:p>
        </w:tc>
      </w:tr>
    </w:tbl>
    <w:p w14:paraId="1C520D14" w14:textId="5CE297A8" w:rsidR="00E67D55" w:rsidRPr="00516174" w:rsidRDefault="00E67D55" w:rsidP="00E67D55">
      <w:pPr>
        <w:pStyle w:val="SANDBODY"/>
      </w:pPr>
    </w:p>
    <w:p w14:paraId="7EA4A9E7" w14:textId="6C3EB5F8" w:rsidR="00E67D55" w:rsidRPr="00C06068" w:rsidRDefault="00E67D55" w:rsidP="00E67D55">
      <w:pPr>
        <w:pStyle w:val="SANDCaptionTable"/>
        <w:rPr>
          <w:bCs/>
        </w:rPr>
      </w:pPr>
      <w:bookmarkStart w:id="499" w:name="_Toc135830233"/>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10</w:t>
      </w:r>
      <w:r w:rsidRPr="00C06068">
        <w:rPr>
          <w:bCs/>
          <w:noProof/>
        </w:rPr>
        <w:fldChar w:fldCharType="end"/>
      </w:r>
      <w:r w:rsidRPr="00C06068">
        <w:rPr>
          <w:bCs/>
        </w:rPr>
        <w:t>. ProfileThin – Profile Object that Represents a Zero-Thickness Profile.</w:t>
      </w:r>
      <w:bookmarkEnd w:id="499"/>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460120EE"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0E16FEA1" w14:textId="77777777" w:rsidR="00E67D55" w:rsidRPr="00516174" w:rsidRDefault="00E67D55" w:rsidP="00271352">
            <w:pPr>
              <w:pStyle w:val="SANDTableHead"/>
              <w:rPr>
                <w:b w:val="0"/>
              </w:rPr>
            </w:pPr>
            <w:r w:rsidRPr="00516174">
              <w:rPr>
                <w:b w:val="0"/>
              </w:rPr>
              <w:t>Parameter Name</w:t>
            </w:r>
          </w:p>
        </w:tc>
        <w:tc>
          <w:tcPr>
            <w:tcW w:w="1671" w:type="pct"/>
            <w:vAlign w:val="top"/>
          </w:tcPr>
          <w:p w14:paraId="233315C5" w14:textId="23AD34C2" w:rsidR="00E67D55" w:rsidRPr="00516174" w:rsidRDefault="005442EE" w:rsidP="00271352">
            <w:pPr>
              <w:pStyle w:val="SANDTableHead"/>
              <w:rPr>
                <w:b w:val="0"/>
              </w:rPr>
            </w:pPr>
            <w:r>
              <w:rPr>
                <w:b w:val="0"/>
              </w:rPr>
              <w:t>Definition</w:t>
            </w:r>
          </w:p>
        </w:tc>
        <w:tc>
          <w:tcPr>
            <w:tcW w:w="1678" w:type="pct"/>
            <w:vAlign w:val="top"/>
          </w:tcPr>
          <w:p w14:paraId="79D6F1A4" w14:textId="407794C2" w:rsidR="00E67D55" w:rsidRPr="00516174" w:rsidRDefault="00E67D55" w:rsidP="00271352">
            <w:pPr>
              <w:pStyle w:val="SANDTableHead"/>
              <w:rPr>
                <w:b w:val="0"/>
              </w:rPr>
            </w:pPr>
            <w:r w:rsidRPr="00516174">
              <w:rPr>
                <w:b w:val="0"/>
              </w:rPr>
              <w:t>ASCII Value</w:t>
            </w:r>
          </w:p>
        </w:tc>
      </w:tr>
      <w:tr w:rsidR="00E67D55" w:rsidRPr="00516174" w14:paraId="08FE88EC" w14:textId="77777777" w:rsidTr="00271352">
        <w:tc>
          <w:tcPr>
            <w:tcW w:w="1651" w:type="pct"/>
            <w:vAlign w:val="top"/>
          </w:tcPr>
          <w:p w14:paraId="34592A25" w14:textId="53828E98" w:rsidR="00E67D55" w:rsidRPr="00516174" w:rsidRDefault="00E67D55" w:rsidP="00E67D55">
            <w:pPr>
              <w:pStyle w:val="SANDTableText"/>
            </w:pPr>
            <w:r w:rsidRPr="00516174">
              <w:t>Profile type index</w:t>
            </w:r>
          </w:p>
        </w:tc>
        <w:tc>
          <w:tcPr>
            <w:tcW w:w="1671" w:type="pct"/>
            <w:vAlign w:val="top"/>
          </w:tcPr>
          <w:p w14:paraId="5BB2A58E" w14:textId="4B49F175" w:rsidR="00E67D55" w:rsidRPr="00516174" w:rsidRDefault="00E67D55" w:rsidP="00E67D55">
            <w:pPr>
              <w:pStyle w:val="SANDTableListNum"/>
              <w:numPr>
                <w:ilvl w:val="0"/>
                <w:numId w:val="0"/>
              </w:numPr>
              <w:ind w:left="360" w:hanging="360"/>
            </w:pPr>
            <w:r w:rsidRPr="00516174">
              <w:t>ProfileThin objects have index 1</w:t>
            </w:r>
          </w:p>
        </w:tc>
        <w:tc>
          <w:tcPr>
            <w:tcW w:w="1678" w:type="pct"/>
            <w:vAlign w:val="top"/>
          </w:tcPr>
          <w:p w14:paraId="6F8629CD" w14:textId="7A9F5528" w:rsidR="00E67D55" w:rsidRPr="00516174" w:rsidRDefault="00E67D55" w:rsidP="00E67D55">
            <w:pPr>
              <w:pStyle w:val="SANDTableBullet"/>
              <w:numPr>
                <w:ilvl w:val="0"/>
                <w:numId w:val="0"/>
              </w:numPr>
              <w:ind w:left="360" w:hanging="360"/>
            </w:pPr>
            <w:r w:rsidRPr="00516174">
              <w:t>Byte 1</w:t>
            </w:r>
          </w:p>
        </w:tc>
      </w:tr>
      <w:tr w:rsidR="00E67D55" w:rsidRPr="00516174" w14:paraId="08533B22" w14:textId="77777777" w:rsidTr="00271352">
        <w:tc>
          <w:tcPr>
            <w:tcW w:w="1651" w:type="pct"/>
            <w:vAlign w:val="top"/>
          </w:tcPr>
          <w:p w14:paraId="27D78B7F" w14:textId="134B2754" w:rsidR="00E67D55" w:rsidRPr="00516174" w:rsidRDefault="00E67D55" w:rsidP="00E67D55">
            <w:pPr>
              <w:pStyle w:val="SANDTableText"/>
            </w:pPr>
            <w:r w:rsidRPr="00516174">
              <w:t>radius</w:t>
            </w:r>
          </w:p>
        </w:tc>
        <w:tc>
          <w:tcPr>
            <w:tcW w:w="1671" w:type="pct"/>
            <w:vAlign w:val="top"/>
          </w:tcPr>
          <w:p w14:paraId="130F3EBD" w14:textId="7025A54B" w:rsidR="00E67D55" w:rsidRPr="00516174" w:rsidRDefault="00E67D55" w:rsidP="00E67D55">
            <w:pPr>
              <w:pStyle w:val="SANDTableListNum"/>
              <w:numPr>
                <w:ilvl w:val="0"/>
                <w:numId w:val="0"/>
              </w:numPr>
              <w:ind w:left="360" w:hanging="360"/>
            </w:pPr>
            <w:r w:rsidRPr="00516174">
              <w:t>Radius of the profile, in km.</w:t>
            </w:r>
            <w:r w:rsidR="00A60A46">
              <w:t xml:space="preserve"> </w:t>
            </w:r>
          </w:p>
        </w:tc>
        <w:tc>
          <w:tcPr>
            <w:tcW w:w="1678" w:type="pct"/>
            <w:vAlign w:val="top"/>
          </w:tcPr>
          <w:p w14:paraId="4AE68398" w14:textId="28CEA11E" w:rsidR="00E67D55" w:rsidRPr="00516174" w:rsidRDefault="00E67D55" w:rsidP="00E67D55">
            <w:pPr>
              <w:pStyle w:val="SANDTableBullet"/>
              <w:numPr>
                <w:ilvl w:val="0"/>
                <w:numId w:val="0"/>
              </w:numPr>
              <w:ind w:left="360" w:hanging="360"/>
            </w:pPr>
            <w:r w:rsidRPr="00516174">
              <w:t>Float</w:t>
            </w:r>
          </w:p>
        </w:tc>
      </w:tr>
      <w:tr w:rsidR="00E67D55" w:rsidRPr="00516174" w14:paraId="68FB59D0" w14:textId="77777777" w:rsidTr="00271352">
        <w:tc>
          <w:tcPr>
            <w:tcW w:w="1651" w:type="pct"/>
            <w:vAlign w:val="top"/>
          </w:tcPr>
          <w:p w14:paraId="7C1043D1" w14:textId="34FC5ABF" w:rsidR="00E67D55" w:rsidRPr="00516174" w:rsidRDefault="00E67D55" w:rsidP="00E67D55">
            <w:pPr>
              <w:pStyle w:val="SANDTableText"/>
            </w:pPr>
            <w:r w:rsidRPr="00516174">
              <w:t>data</w:t>
            </w:r>
          </w:p>
        </w:tc>
        <w:tc>
          <w:tcPr>
            <w:tcW w:w="1671" w:type="pct"/>
            <w:vAlign w:val="top"/>
          </w:tcPr>
          <w:p w14:paraId="1706992C" w14:textId="2BF9AC8D" w:rsidR="00E67D55" w:rsidRPr="00516174" w:rsidRDefault="00E67D55" w:rsidP="00E67D55">
            <w:pPr>
              <w:pStyle w:val="SANDTableText"/>
            </w:pPr>
            <w:r w:rsidRPr="00516174">
              <w:t>Data object associated with this profile</w:t>
            </w:r>
          </w:p>
        </w:tc>
        <w:tc>
          <w:tcPr>
            <w:tcW w:w="1678" w:type="pct"/>
            <w:vAlign w:val="top"/>
          </w:tcPr>
          <w:p w14:paraId="732EE45B" w14:textId="2E0FB09E" w:rsidR="00E67D55" w:rsidRPr="00516174" w:rsidRDefault="00E67D55" w:rsidP="00E67D55">
            <w:pPr>
              <w:pStyle w:val="SANDTableText"/>
            </w:pPr>
            <w:r w:rsidRPr="00516174">
              <w:t>Data object followed by a line terminator.</w:t>
            </w:r>
          </w:p>
        </w:tc>
      </w:tr>
    </w:tbl>
    <w:p w14:paraId="0DB169FD" w14:textId="7DE18698" w:rsidR="00E67D55" w:rsidRDefault="00E67D55" w:rsidP="00E67D55"/>
    <w:p w14:paraId="4FF5781E" w14:textId="77777777" w:rsidR="00141C3B" w:rsidRPr="00516174" w:rsidRDefault="00141C3B" w:rsidP="00E67D55"/>
    <w:p w14:paraId="6A3BD830" w14:textId="78D55AF2" w:rsidR="00E67D55" w:rsidRPr="00C06068" w:rsidRDefault="00E67D55" w:rsidP="00E67D55">
      <w:pPr>
        <w:pStyle w:val="SANDCaptionTable"/>
        <w:rPr>
          <w:bCs/>
        </w:rPr>
      </w:pPr>
      <w:bookmarkStart w:id="500" w:name="_Toc135830234"/>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11</w:t>
      </w:r>
      <w:r w:rsidRPr="00C06068">
        <w:rPr>
          <w:bCs/>
          <w:noProof/>
        </w:rPr>
        <w:fldChar w:fldCharType="end"/>
      </w:r>
      <w:r w:rsidRPr="00C06068">
        <w:rPr>
          <w:bCs/>
        </w:rPr>
        <w:t>. ProfileConstant – A Finite Thickness Profile Characterized by a Single Data Object.</w:t>
      </w:r>
      <w:bookmarkEnd w:id="500"/>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3508A6E7"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4E19C01" w14:textId="77777777" w:rsidR="00E67D55" w:rsidRPr="00516174" w:rsidRDefault="00E67D55" w:rsidP="00271352">
            <w:pPr>
              <w:pStyle w:val="SANDTableHead"/>
              <w:rPr>
                <w:b w:val="0"/>
              </w:rPr>
            </w:pPr>
            <w:r w:rsidRPr="00516174">
              <w:rPr>
                <w:b w:val="0"/>
              </w:rPr>
              <w:t>Parameter Name</w:t>
            </w:r>
          </w:p>
        </w:tc>
        <w:tc>
          <w:tcPr>
            <w:tcW w:w="1671" w:type="pct"/>
            <w:vAlign w:val="top"/>
          </w:tcPr>
          <w:p w14:paraId="2E2AA1CA" w14:textId="1DE010D3" w:rsidR="00E67D55" w:rsidRPr="00516174" w:rsidRDefault="005442EE" w:rsidP="00271352">
            <w:pPr>
              <w:pStyle w:val="SANDTableHead"/>
              <w:rPr>
                <w:b w:val="0"/>
              </w:rPr>
            </w:pPr>
            <w:r>
              <w:rPr>
                <w:b w:val="0"/>
              </w:rPr>
              <w:t>Definition</w:t>
            </w:r>
          </w:p>
        </w:tc>
        <w:tc>
          <w:tcPr>
            <w:tcW w:w="1678" w:type="pct"/>
            <w:vAlign w:val="top"/>
          </w:tcPr>
          <w:p w14:paraId="348D8A8A" w14:textId="1672C440" w:rsidR="00E67D55" w:rsidRPr="00516174" w:rsidRDefault="00E67D55" w:rsidP="00271352">
            <w:pPr>
              <w:pStyle w:val="SANDTableHead"/>
              <w:rPr>
                <w:b w:val="0"/>
              </w:rPr>
            </w:pPr>
            <w:r w:rsidRPr="00516174">
              <w:rPr>
                <w:b w:val="0"/>
              </w:rPr>
              <w:t>ASCII Value</w:t>
            </w:r>
          </w:p>
        </w:tc>
      </w:tr>
      <w:tr w:rsidR="00E67D55" w:rsidRPr="00516174" w14:paraId="7B11755B" w14:textId="77777777" w:rsidTr="00271352">
        <w:tc>
          <w:tcPr>
            <w:tcW w:w="1651" w:type="pct"/>
            <w:vAlign w:val="top"/>
          </w:tcPr>
          <w:p w14:paraId="27F7AC6F" w14:textId="06E91BBA" w:rsidR="00E67D55" w:rsidRPr="00516174" w:rsidRDefault="00E67D55" w:rsidP="00E67D55">
            <w:pPr>
              <w:pStyle w:val="SANDTableText"/>
            </w:pPr>
            <w:r w:rsidRPr="00516174">
              <w:t>Profile type index</w:t>
            </w:r>
          </w:p>
        </w:tc>
        <w:tc>
          <w:tcPr>
            <w:tcW w:w="1671" w:type="pct"/>
            <w:vAlign w:val="top"/>
          </w:tcPr>
          <w:p w14:paraId="6BA44D6A" w14:textId="77777777" w:rsidR="00E67D55" w:rsidRPr="00516174" w:rsidRDefault="00E67D55" w:rsidP="00E67D55">
            <w:pPr>
              <w:pStyle w:val="SANDTableListNum"/>
              <w:numPr>
                <w:ilvl w:val="0"/>
                <w:numId w:val="0"/>
              </w:numPr>
              <w:ind w:left="360" w:hanging="360"/>
            </w:pPr>
            <w:r w:rsidRPr="00516174">
              <w:t>ProfileConstant objects have</w:t>
            </w:r>
          </w:p>
          <w:p w14:paraId="61253D26" w14:textId="7D8B7F6C" w:rsidR="00E67D55" w:rsidRPr="00516174" w:rsidRDefault="00E67D55" w:rsidP="00E67D55">
            <w:pPr>
              <w:pStyle w:val="SANDTableListNum"/>
              <w:numPr>
                <w:ilvl w:val="0"/>
                <w:numId w:val="0"/>
              </w:numPr>
              <w:ind w:left="360" w:hanging="360"/>
            </w:pPr>
            <w:r w:rsidRPr="00516174">
              <w:t>index 2</w:t>
            </w:r>
          </w:p>
        </w:tc>
        <w:tc>
          <w:tcPr>
            <w:tcW w:w="1678" w:type="pct"/>
            <w:vAlign w:val="top"/>
          </w:tcPr>
          <w:p w14:paraId="6CA7C3DA" w14:textId="360157DC" w:rsidR="00E67D55" w:rsidRPr="00516174" w:rsidRDefault="00E67D55" w:rsidP="00E67D55">
            <w:pPr>
              <w:pStyle w:val="SANDTableBullet"/>
              <w:numPr>
                <w:ilvl w:val="0"/>
                <w:numId w:val="0"/>
              </w:numPr>
              <w:ind w:left="360" w:hanging="360"/>
            </w:pPr>
            <w:r w:rsidRPr="00516174">
              <w:t>Byte 2</w:t>
            </w:r>
          </w:p>
        </w:tc>
      </w:tr>
      <w:tr w:rsidR="00E67D55" w:rsidRPr="00516174" w14:paraId="0414434A" w14:textId="77777777" w:rsidTr="00271352">
        <w:tc>
          <w:tcPr>
            <w:tcW w:w="1651" w:type="pct"/>
            <w:vAlign w:val="top"/>
          </w:tcPr>
          <w:p w14:paraId="67D02B4D" w14:textId="167ED69C" w:rsidR="00E67D55" w:rsidRPr="00516174" w:rsidRDefault="00E67D55" w:rsidP="00E67D55">
            <w:pPr>
              <w:pStyle w:val="SANDTableText"/>
            </w:pPr>
            <w:r w:rsidRPr="00516174">
              <w:t>radiusBottom</w:t>
            </w:r>
          </w:p>
        </w:tc>
        <w:tc>
          <w:tcPr>
            <w:tcW w:w="1671" w:type="pct"/>
            <w:vAlign w:val="top"/>
          </w:tcPr>
          <w:p w14:paraId="26243A13" w14:textId="77777777" w:rsidR="00E67D55" w:rsidRPr="00516174" w:rsidRDefault="00E67D55" w:rsidP="00E67D55">
            <w:pPr>
              <w:pStyle w:val="SANDTableListNum"/>
              <w:numPr>
                <w:ilvl w:val="0"/>
                <w:numId w:val="0"/>
              </w:numPr>
              <w:ind w:left="360" w:hanging="360"/>
            </w:pPr>
            <w:r w:rsidRPr="00516174">
              <w:t>Radius at the bottom of the</w:t>
            </w:r>
          </w:p>
          <w:p w14:paraId="5DE13E12" w14:textId="7FD84035" w:rsidR="00E67D55" w:rsidRPr="00516174" w:rsidRDefault="00E67D55" w:rsidP="00E67D55">
            <w:pPr>
              <w:pStyle w:val="SANDTableListNum"/>
              <w:numPr>
                <w:ilvl w:val="0"/>
                <w:numId w:val="0"/>
              </w:numPr>
              <w:ind w:left="360" w:hanging="360"/>
            </w:pPr>
            <w:r w:rsidRPr="00516174">
              <w:t>profile, in km</w:t>
            </w:r>
          </w:p>
        </w:tc>
        <w:tc>
          <w:tcPr>
            <w:tcW w:w="1678" w:type="pct"/>
            <w:vAlign w:val="top"/>
          </w:tcPr>
          <w:p w14:paraId="251725DD" w14:textId="1E9C4F3B" w:rsidR="00E67D55" w:rsidRPr="00516174" w:rsidRDefault="00E67D55" w:rsidP="00E67D55">
            <w:pPr>
              <w:pStyle w:val="SANDTableBullet"/>
              <w:numPr>
                <w:ilvl w:val="0"/>
                <w:numId w:val="0"/>
              </w:numPr>
              <w:ind w:left="360" w:hanging="360"/>
            </w:pPr>
            <w:r w:rsidRPr="00516174">
              <w:t>Float</w:t>
            </w:r>
          </w:p>
        </w:tc>
      </w:tr>
      <w:tr w:rsidR="00E67D55" w:rsidRPr="00516174" w14:paraId="4C01287B" w14:textId="77777777" w:rsidTr="00271352">
        <w:tc>
          <w:tcPr>
            <w:tcW w:w="1651" w:type="pct"/>
            <w:vAlign w:val="top"/>
          </w:tcPr>
          <w:p w14:paraId="1866239C" w14:textId="051B9EDB" w:rsidR="00E67D55" w:rsidRPr="00516174" w:rsidRDefault="00E67D55" w:rsidP="00E67D55">
            <w:pPr>
              <w:pStyle w:val="SANDTableText"/>
            </w:pPr>
            <w:r w:rsidRPr="00516174">
              <w:t>radiusTop</w:t>
            </w:r>
          </w:p>
        </w:tc>
        <w:tc>
          <w:tcPr>
            <w:tcW w:w="1671" w:type="pct"/>
            <w:vAlign w:val="top"/>
          </w:tcPr>
          <w:p w14:paraId="2170D437" w14:textId="0277234B" w:rsidR="00E67D55" w:rsidRPr="00516174" w:rsidRDefault="00E67D55" w:rsidP="00E67D55">
            <w:pPr>
              <w:pStyle w:val="SANDTableText"/>
            </w:pPr>
            <w:r w:rsidRPr="00516174">
              <w:t>Radius at the top of the profile, in km</w:t>
            </w:r>
          </w:p>
        </w:tc>
        <w:tc>
          <w:tcPr>
            <w:tcW w:w="1678" w:type="pct"/>
            <w:vAlign w:val="top"/>
          </w:tcPr>
          <w:p w14:paraId="008A12D5" w14:textId="021B730A" w:rsidR="00E67D55" w:rsidRPr="00516174" w:rsidRDefault="00E67D55" w:rsidP="00E67D55">
            <w:pPr>
              <w:pStyle w:val="SANDTableText"/>
            </w:pPr>
            <w:r w:rsidRPr="00516174">
              <w:t>Float</w:t>
            </w:r>
          </w:p>
        </w:tc>
      </w:tr>
      <w:tr w:rsidR="00E67D55" w:rsidRPr="00516174" w14:paraId="3EB190FC" w14:textId="77777777" w:rsidTr="00271352">
        <w:tc>
          <w:tcPr>
            <w:tcW w:w="1651" w:type="pct"/>
            <w:vAlign w:val="top"/>
          </w:tcPr>
          <w:p w14:paraId="19287C4E" w14:textId="721902B9" w:rsidR="00E67D55" w:rsidRPr="00516174" w:rsidRDefault="00E67D55" w:rsidP="00E67D55">
            <w:pPr>
              <w:pStyle w:val="SANDTableText"/>
            </w:pPr>
            <w:r w:rsidRPr="00516174">
              <w:t>data</w:t>
            </w:r>
          </w:p>
        </w:tc>
        <w:tc>
          <w:tcPr>
            <w:tcW w:w="1671" w:type="pct"/>
            <w:vAlign w:val="top"/>
          </w:tcPr>
          <w:p w14:paraId="41358CBC" w14:textId="448A66F9" w:rsidR="00E67D55" w:rsidRPr="00516174" w:rsidRDefault="00E67D55" w:rsidP="00E67D55">
            <w:pPr>
              <w:pStyle w:val="SANDTableText"/>
            </w:pPr>
            <w:r w:rsidRPr="00516174">
              <w:t>Data object associated with this profile</w:t>
            </w:r>
          </w:p>
        </w:tc>
        <w:tc>
          <w:tcPr>
            <w:tcW w:w="1678" w:type="pct"/>
            <w:vAlign w:val="top"/>
          </w:tcPr>
          <w:p w14:paraId="3E64DE51" w14:textId="0C9D414A" w:rsidR="00E67D55" w:rsidRPr="00516174" w:rsidRDefault="00E67D55" w:rsidP="00E67D55">
            <w:pPr>
              <w:pStyle w:val="SANDTableText"/>
            </w:pPr>
            <w:r w:rsidRPr="00516174">
              <w:t>Data object followed by a line terminator.</w:t>
            </w:r>
          </w:p>
        </w:tc>
      </w:tr>
    </w:tbl>
    <w:p w14:paraId="637ACBE0" w14:textId="77777777" w:rsidR="00E67D55" w:rsidRPr="00516174" w:rsidRDefault="00E67D55" w:rsidP="00E67D55"/>
    <w:p w14:paraId="78EC49D5" w14:textId="2A7E4EB4" w:rsidR="00E67D55" w:rsidRPr="00C06068" w:rsidRDefault="00E67D55" w:rsidP="00E67D55">
      <w:pPr>
        <w:pStyle w:val="SANDCaptionTable"/>
        <w:rPr>
          <w:bCs/>
        </w:rPr>
      </w:pPr>
      <w:bookmarkStart w:id="501" w:name="_Toc135830235"/>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12</w:t>
      </w:r>
      <w:r w:rsidRPr="00C06068">
        <w:rPr>
          <w:bCs/>
          <w:noProof/>
        </w:rPr>
        <w:fldChar w:fldCharType="end"/>
      </w:r>
      <w:r w:rsidRPr="00C06068">
        <w:rPr>
          <w:bCs/>
        </w:rPr>
        <w:t>. ProfileNPoints – A Profile Object Comprised of Two or More Radii and an Equal Number of Data Objects.</w:t>
      </w:r>
      <w:bookmarkEnd w:id="501"/>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55A1EC77"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1BD95B14" w14:textId="77777777" w:rsidR="00E67D55" w:rsidRPr="00516174" w:rsidRDefault="00E67D55" w:rsidP="00271352">
            <w:pPr>
              <w:pStyle w:val="SANDTableHead"/>
              <w:rPr>
                <w:b w:val="0"/>
              </w:rPr>
            </w:pPr>
            <w:r w:rsidRPr="00516174">
              <w:rPr>
                <w:b w:val="0"/>
              </w:rPr>
              <w:t>Parameter Name</w:t>
            </w:r>
          </w:p>
        </w:tc>
        <w:tc>
          <w:tcPr>
            <w:tcW w:w="1671" w:type="pct"/>
            <w:vAlign w:val="top"/>
          </w:tcPr>
          <w:p w14:paraId="7C87DAEA" w14:textId="0C3E056A" w:rsidR="00E67D55" w:rsidRPr="00516174" w:rsidRDefault="005442EE" w:rsidP="00271352">
            <w:pPr>
              <w:pStyle w:val="SANDTableHead"/>
              <w:rPr>
                <w:b w:val="0"/>
              </w:rPr>
            </w:pPr>
            <w:r>
              <w:rPr>
                <w:b w:val="0"/>
              </w:rPr>
              <w:t>Definition</w:t>
            </w:r>
          </w:p>
        </w:tc>
        <w:tc>
          <w:tcPr>
            <w:tcW w:w="1678" w:type="pct"/>
            <w:vAlign w:val="top"/>
          </w:tcPr>
          <w:p w14:paraId="02E63C3F" w14:textId="0A26136E" w:rsidR="00E67D55" w:rsidRPr="00516174" w:rsidRDefault="00BC2EA0" w:rsidP="00271352">
            <w:pPr>
              <w:pStyle w:val="SANDTableHead"/>
              <w:rPr>
                <w:b w:val="0"/>
              </w:rPr>
            </w:pPr>
            <w:r w:rsidRPr="00516174">
              <w:rPr>
                <w:b w:val="0"/>
              </w:rPr>
              <w:t>ASCII</w:t>
            </w:r>
            <w:r w:rsidR="00E67D55" w:rsidRPr="00516174">
              <w:rPr>
                <w:b w:val="0"/>
              </w:rPr>
              <w:t xml:space="preserve"> Value</w:t>
            </w:r>
          </w:p>
        </w:tc>
      </w:tr>
      <w:tr w:rsidR="00BC2EA0" w:rsidRPr="00516174" w14:paraId="4CC05E37" w14:textId="77777777" w:rsidTr="00271352">
        <w:tc>
          <w:tcPr>
            <w:tcW w:w="1651" w:type="pct"/>
            <w:vAlign w:val="top"/>
          </w:tcPr>
          <w:p w14:paraId="3FF9782F" w14:textId="597F72ED" w:rsidR="00BC2EA0" w:rsidRPr="00516174" w:rsidRDefault="00BC2EA0" w:rsidP="00BC2EA0">
            <w:pPr>
              <w:pStyle w:val="SANDTableText"/>
            </w:pPr>
            <w:r w:rsidRPr="00516174">
              <w:t>Profile type index</w:t>
            </w:r>
          </w:p>
        </w:tc>
        <w:tc>
          <w:tcPr>
            <w:tcW w:w="1671" w:type="pct"/>
            <w:vAlign w:val="top"/>
          </w:tcPr>
          <w:p w14:paraId="15FEBA20" w14:textId="77777777" w:rsidR="00BC2EA0" w:rsidRPr="00516174" w:rsidRDefault="00BC2EA0" w:rsidP="00BC2EA0">
            <w:pPr>
              <w:pStyle w:val="SANDTableListNum"/>
              <w:numPr>
                <w:ilvl w:val="0"/>
                <w:numId w:val="0"/>
              </w:numPr>
              <w:ind w:left="360" w:hanging="360"/>
            </w:pPr>
            <w:r w:rsidRPr="00516174">
              <w:t>ProfileNPoints objects have</w:t>
            </w:r>
          </w:p>
          <w:p w14:paraId="56B8C32B" w14:textId="43A11711" w:rsidR="00BC2EA0" w:rsidRPr="00516174" w:rsidRDefault="00BC2EA0" w:rsidP="00BC2EA0">
            <w:pPr>
              <w:pStyle w:val="SANDTableListNum"/>
              <w:numPr>
                <w:ilvl w:val="0"/>
                <w:numId w:val="0"/>
              </w:numPr>
              <w:ind w:left="360" w:hanging="360"/>
            </w:pPr>
            <w:r w:rsidRPr="00516174">
              <w:t>index 3</w:t>
            </w:r>
          </w:p>
        </w:tc>
        <w:tc>
          <w:tcPr>
            <w:tcW w:w="1678" w:type="pct"/>
            <w:vAlign w:val="top"/>
          </w:tcPr>
          <w:p w14:paraId="092432E0" w14:textId="3B928B98" w:rsidR="00BC2EA0" w:rsidRPr="00516174" w:rsidRDefault="00BC2EA0" w:rsidP="00BC2EA0">
            <w:pPr>
              <w:pStyle w:val="SANDTableBullet"/>
              <w:numPr>
                <w:ilvl w:val="0"/>
                <w:numId w:val="0"/>
              </w:numPr>
              <w:ind w:left="360" w:hanging="360"/>
            </w:pPr>
            <w:r w:rsidRPr="00516174">
              <w:t>Byte 3</w:t>
            </w:r>
          </w:p>
        </w:tc>
      </w:tr>
      <w:tr w:rsidR="00BC2EA0" w:rsidRPr="00516174" w14:paraId="2ECDC0C3" w14:textId="77777777" w:rsidTr="00271352">
        <w:tc>
          <w:tcPr>
            <w:tcW w:w="1651" w:type="pct"/>
            <w:vAlign w:val="top"/>
          </w:tcPr>
          <w:p w14:paraId="0AEB4F95" w14:textId="6CD10E67" w:rsidR="00BC2EA0" w:rsidRPr="00516174" w:rsidRDefault="00BC2EA0" w:rsidP="00BC2EA0">
            <w:pPr>
              <w:pStyle w:val="SANDTableText"/>
            </w:pPr>
            <w:r w:rsidRPr="00516174">
              <w:t>nNodes</w:t>
            </w:r>
          </w:p>
        </w:tc>
        <w:tc>
          <w:tcPr>
            <w:tcW w:w="1671" w:type="pct"/>
            <w:vAlign w:val="top"/>
          </w:tcPr>
          <w:p w14:paraId="0058B451" w14:textId="64E33616" w:rsidR="00BC2EA0" w:rsidRPr="00516174" w:rsidRDefault="00BC2EA0" w:rsidP="00BC2EA0">
            <w:pPr>
              <w:pStyle w:val="SANDTableListNum"/>
              <w:numPr>
                <w:ilvl w:val="0"/>
                <w:numId w:val="0"/>
              </w:numPr>
              <w:ind w:left="360" w:hanging="360"/>
            </w:pPr>
            <w:r w:rsidRPr="00516174">
              <w:t>Number of nodes on profile</w:t>
            </w:r>
          </w:p>
        </w:tc>
        <w:tc>
          <w:tcPr>
            <w:tcW w:w="1678" w:type="pct"/>
            <w:vAlign w:val="top"/>
          </w:tcPr>
          <w:p w14:paraId="660A28D8" w14:textId="179D1398" w:rsidR="00BC2EA0" w:rsidRPr="00516174" w:rsidRDefault="00BC2EA0" w:rsidP="00BC2EA0">
            <w:pPr>
              <w:pStyle w:val="SANDTableBullet"/>
              <w:numPr>
                <w:ilvl w:val="0"/>
                <w:numId w:val="0"/>
              </w:numPr>
              <w:ind w:left="360" w:hanging="360"/>
            </w:pPr>
            <w:r w:rsidRPr="00516174">
              <w:t>Integer</w:t>
            </w:r>
          </w:p>
        </w:tc>
      </w:tr>
      <w:tr w:rsidR="00BC2EA0" w:rsidRPr="00516174" w14:paraId="590F4B56" w14:textId="77777777" w:rsidTr="00271352">
        <w:tc>
          <w:tcPr>
            <w:tcW w:w="1651" w:type="pct"/>
            <w:vAlign w:val="top"/>
          </w:tcPr>
          <w:p w14:paraId="2668B5FC" w14:textId="69A9F986" w:rsidR="00BC2EA0" w:rsidRPr="00516174" w:rsidRDefault="00BC2EA0" w:rsidP="00BC2EA0">
            <w:pPr>
              <w:pStyle w:val="SANDTableText"/>
            </w:pPr>
            <w:r w:rsidRPr="00516174">
              <w:t>Radii and Data objects</w:t>
            </w:r>
          </w:p>
        </w:tc>
        <w:tc>
          <w:tcPr>
            <w:tcW w:w="1671" w:type="pct"/>
            <w:vAlign w:val="top"/>
          </w:tcPr>
          <w:p w14:paraId="1A1A406B" w14:textId="167DA4C8" w:rsidR="00BC2EA0" w:rsidRPr="00516174" w:rsidRDefault="00BC2EA0" w:rsidP="00BC2EA0">
            <w:pPr>
              <w:pStyle w:val="SANDTableText"/>
            </w:pPr>
            <w:r w:rsidRPr="00516174">
              <w:t>Radii and Data objects</w:t>
            </w:r>
          </w:p>
        </w:tc>
        <w:tc>
          <w:tcPr>
            <w:tcW w:w="1678" w:type="pct"/>
            <w:vAlign w:val="top"/>
          </w:tcPr>
          <w:p w14:paraId="7C26015D" w14:textId="3B605B75" w:rsidR="00BC2EA0" w:rsidRPr="00516174" w:rsidRDefault="00BC2EA0" w:rsidP="00BC2EA0">
            <w:pPr>
              <w:pStyle w:val="SANDTableText"/>
            </w:pPr>
            <w:r w:rsidRPr="00516174">
              <w:t xml:space="preserve">Floating point value, followed by a Data object followed by a line terminator. This combination is repeated </w:t>
            </w:r>
            <w:r w:rsidRPr="00516174">
              <w:rPr>
                <w:i/>
              </w:rPr>
              <w:t>nNodes</w:t>
            </w:r>
            <w:r w:rsidRPr="00516174">
              <w:t xml:space="preserve"> times.</w:t>
            </w:r>
          </w:p>
        </w:tc>
      </w:tr>
    </w:tbl>
    <w:p w14:paraId="3ACA1A81" w14:textId="77777777" w:rsidR="00E67D55" w:rsidRPr="00516174" w:rsidRDefault="00E67D55" w:rsidP="00E67D55"/>
    <w:p w14:paraId="76678ECB" w14:textId="2C0E3DD0" w:rsidR="00E67D55" w:rsidRPr="00C06068" w:rsidRDefault="00E67D55" w:rsidP="00E67D55">
      <w:pPr>
        <w:pStyle w:val="SANDCaptionTable"/>
        <w:rPr>
          <w:bCs/>
        </w:rPr>
      </w:pPr>
      <w:bookmarkStart w:id="502" w:name="_Toc135830236"/>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13</w:t>
      </w:r>
      <w:r w:rsidRPr="00C06068">
        <w:rPr>
          <w:bCs/>
          <w:noProof/>
        </w:rPr>
        <w:fldChar w:fldCharType="end"/>
      </w:r>
      <w:r w:rsidRPr="00C06068">
        <w:rPr>
          <w:bCs/>
        </w:rPr>
        <w:t>. ProfileSurface – A Profile Object that Represents Data, but no Radius</w:t>
      </w:r>
      <w:r w:rsidR="00C06068">
        <w:rPr>
          <w:bCs/>
        </w:rPr>
        <w:t>.</w:t>
      </w:r>
      <w:bookmarkEnd w:id="502"/>
    </w:p>
    <w:tbl>
      <w:tblPr>
        <w:tblStyle w:val="SANDTableStyle"/>
        <w:tblW w:w="5000" w:type="pct"/>
        <w:tblInd w:w="0" w:type="dxa"/>
        <w:tblLook w:val="04A0" w:firstRow="1" w:lastRow="0" w:firstColumn="1" w:lastColumn="0" w:noHBand="0" w:noVBand="1"/>
      </w:tblPr>
      <w:tblGrid>
        <w:gridCol w:w="3087"/>
        <w:gridCol w:w="3125"/>
        <w:gridCol w:w="3138"/>
      </w:tblGrid>
      <w:tr w:rsidR="00E67D55" w:rsidRPr="00516174" w14:paraId="0B37263A"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vAlign w:val="top"/>
          </w:tcPr>
          <w:p w14:paraId="7DDDE9F8" w14:textId="77777777" w:rsidR="00E67D55" w:rsidRPr="00516174" w:rsidRDefault="00E67D55" w:rsidP="00271352">
            <w:pPr>
              <w:pStyle w:val="SANDTableHead"/>
              <w:rPr>
                <w:b w:val="0"/>
              </w:rPr>
            </w:pPr>
            <w:r w:rsidRPr="00516174">
              <w:rPr>
                <w:b w:val="0"/>
              </w:rPr>
              <w:t>Parameter Name</w:t>
            </w:r>
          </w:p>
        </w:tc>
        <w:tc>
          <w:tcPr>
            <w:tcW w:w="1671" w:type="pct"/>
            <w:vAlign w:val="top"/>
          </w:tcPr>
          <w:p w14:paraId="4565C269" w14:textId="5AC82B3D" w:rsidR="00E67D55" w:rsidRPr="00516174" w:rsidRDefault="005442EE" w:rsidP="00271352">
            <w:pPr>
              <w:pStyle w:val="SANDTableHead"/>
              <w:rPr>
                <w:b w:val="0"/>
              </w:rPr>
            </w:pPr>
            <w:r>
              <w:rPr>
                <w:b w:val="0"/>
              </w:rPr>
              <w:t>Definition</w:t>
            </w:r>
          </w:p>
        </w:tc>
        <w:tc>
          <w:tcPr>
            <w:tcW w:w="1678" w:type="pct"/>
            <w:vAlign w:val="top"/>
          </w:tcPr>
          <w:p w14:paraId="6BDFFE99" w14:textId="1EC71B15" w:rsidR="00E67D55" w:rsidRPr="00516174" w:rsidRDefault="00584B42" w:rsidP="00271352">
            <w:pPr>
              <w:pStyle w:val="SANDTableHead"/>
              <w:rPr>
                <w:b w:val="0"/>
              </w:rPr>
            </w:pPr>
            <w:r w:rsidRPr="00516174">
              <w:rPr>
                <w:b w:val="0"/>
              </w:rPr>
              <w:t>ASCII</w:t>
            </w:r>
            <w:r w:rsidR="00E67D55" w:rsidRPr="00516174">
              <w:rPr>
                <w:b w:val="0"/>
              </w:rPr>
              <w:t xml:space="preserve"> Value</w:t>
            </w:r>
          </w:p>
        </w:tc>
      </w:tr>
      <w:tr w:rsidR="00584B42" w:rsidRPr="00516174" w14:paraId="6213C2A1" w14:textId="77777777" w:rsidTr="00271352">
        <w:tc>
          <w:tcPr>
            <w:tcW w:w="1651" w:type="pct"/>
            <w:vAlign w:val="top"/>
          </w:tcPr>
          <w:p w14:paraId="5DC22F3F" w14:textId="6817EDDD" w:rsidR="00584B42" w:rsidRPr="00516174" w:rsidRDefault="00584B42" w:rsidP="00584B42">
            <w:pPr>
              <w:pStyle w:val="SANDTableText"/>
            </w:pPr>
            <w:r w:rsidRPr="00516174">
              <w:t>Profile type index</w:t>
            </w:r>
          </w:p>
        </w:tc>
        <w:tc>
          <w:tcPr>
            <w:tcW w:w="1671" w:type="pct"/>
            <w:vAlign w:val="top"/>
          </w:tcPr>
          <w:p w14:paraId="6028E3B6" w14:textId="77777777" w:rsidR="00584B42" w:rsidRPr="00516174" w:rsidRDefault="00584B42" w:rsidP="00584B42">
            <w:pPr>
              <w:pStyle w:val="SANDTableListNum"/>
              <w:numPr>
                <w:ilvl w:val="0"/>
                <w:numId w:val="0"/>
              </w:numPr>
              <w:ind w:left="360" w:hanging="360"/>
            </w:pPr>
            <w:r w:rsidRPr="00516174">
              <w:t>ProfileSurface objects have</w:t>
            </w:r>
          </w:p>
          <w:p w14:paraId="50F9659B" w14:textId="5C2DB295" w:rsidR="00584B42" w:rsidRPr="00516174" w:rsidRDefault="00584B42" w:rsidP="00584B42">
            <w:pPr>
              <w:pStyle w:val="SANDTableListNum"/>
              <w:numPr>
                <w:ilvl w:val="0"/>
                <w:numId w:val="0"/>
              </w:numPr>
              <w:ind w:left="360" w:hanging="360"/>
            </w:pPr>
            <w:r w:rsidRPr="00516174">
              <w:t>index 4</w:t>
            </w:r>
          </w:p>
        </w:tc>
        <w:tc>
          <w:tcPr>
            <w:tcW w:w="1678" w:type="pct"/>
            <w:vAlign w:val="top"/>
          </w:tcPr>
          <w:p w14:paraId="0ABBCF7E" w14:textId="486DD1C3" w:rsidR="00584B42" w:rsidRPr="00516174" w:rsidRDefault="00584B42" w:rsidP="00584B42">
            <w:pPr>
              <w:pStyle w:val="SANDTableBullet"/>
              <w:numPr>
                <w:ilvl w:val="0"/>
                <w:numId w:val="0"/>
              </w:numPr>
              <w:ind w:left="360" w:hanging="360"/>
            </w:pPr>
            <w:r w:rsidRPr="00516174">
              <w:t>Byte 4</w:t>
            </w:r>
          </w:p>
        </w:tc>
      </w:tr>
      <w:tr w:rsidR="00584B42" w:rsidRPr="00516174" w14:paraId="5645BE45" w14:textId="77777777" w:rsidTr="00271352">
        <w:tc>
          <w:tcPr>
            <w:tcW w:w="1651" w:type="pct"/>
            <w:vAlign w:val="top"/>
          </w:tcPr>
          <w:p w14:paraId="2B1E7A9F" w14:textId="1B114BD2" w:rsidR="00584B42" w:rsidRPr="00516174" w:rsidRDefault="00584B42" w:rsidP="00584B42">
            <w:pPr>
              <w:pStyle w:val="SANDTableText"/>
            </w:pPr>
            <w:r w:rsidRPr="00516174">
              <w:t>Data</w:t>
            </w:r>
          </w:p>
        </w:tc>
        <w:tc>
          <w:tcPr>
            <w:tcW w:w="1671" w:type="pct"/>
            <w:vAlign w:val="top"/>
          </w:tcPr>
          <w:p w14:paraId="41A6E9B3" w14:textId="77777777" w:rsidR="00584B42" w:rsidRPr="00516174" w:rsidRDefault="00584B42" w:rsidP="00584B42">
            <w:pPr>
              <w:pStyle w:val="SANDTableListNum"/>
              <w:numPr>
                <w:ilvl w:val="0"/>
                <w:numId w:val="0"/>
              </w:numPr>
              <w:ind w:left="360" w:hanging="360"/>
            </w:pPr>
            <w:r w:rsidRPr="00516174">
              <w:t>Data object associated with this</w:t>
            </w:r>
          </w:p>
          <w:p w14:paraId="4A66A5A4" w14:textId="7CFE44EB" w:rsidR="00584B42" w:rsidRPr="00516174" w:rsidRDefault="00584B42" w:rsidP="00584B42">
            <w:pPr>
              <w:pStyle w:val="SANDTableListNum"/>
              <w:numPr>
                <w:ilvl w:val="0"/>
                <w:numId w:val="0"/>
              </w:numPr>
              <w:ind w:left="360" w:hanging="360"/>
            </w:pPr>
            <w:r w:rsidRPr="00516174">
              <w:t>profile</w:t>
            </w:r>
          </w:p>
        </w:tc>
        <w:tc>
          <w:tcPr>
            <w:tcW w:w="1678" w:type="pct"/>
            <w:vAlign w:val="top"/>
          </w:tcPr>
          <w:p w14:paraId="47265EF7" w14:textId="77777777" w:rsidR="00584B42" w:rsidRPr="00516174" w:rsidRDefault="00584B42" w:rsidP="00584B42">
            <w:pPr>
              <w:pStyle w:val="SANDTableBullet"/>
              <w:numPr>
                <w:ilvl w:val="0"/>
                <w:numId w:val="0"/>
              </w:numPr>
              <w:ind w:left="360" w:hanging="360"/>
            </w:pPr>
            <w:r w:rsidRPr="00516174">
              <w:t>Data object followed by a line</w:t>
            </w:r>
          </w:p>
          <w:p w14:paraId="5EED7246" w14:textId="1EBCAC30" w:rsidR="00584B42" w:rsidRPr="00516174" w:rsidRDefault="00584B42" w:rsidP="00584B42">
            <w:pPr>
              <w:pStyle w:val="SANDTableBullet"/>
              <w:numPr>
                <w:ilvl w:val="0"/>
                <w:numId w:val="0"/>
              </w:numPr>
              <w:ind w:left="360" w:hanging="360"/>
            </w:pPr>
            <w:r w:rsidRPr="00516174">
              <w:t>terminator.</w:t>
            </w:r>
          </w:p>
        </w:tc>
      </w:tr>
    </w:tbl>
    <w:p w14:paraId="71FFCF5F" w14:textId="77777777" w:rsidR="003406E0" w:rsidRPr="00516174" w:rsidRDefault="003406E0" w:rsidP="003406E0"/>
    <w:p w14:paraId="7DC37016" w14:textId="73D7A2AA" w:rsidR="003406E0" w:rsidRPr="00C06068" w:rsidRDefault="00B858E4" w:rsidP="00114D4F">
      <w:pPr>
        <w:pStyle w:val="AppendixHeading3"/>
      </w:pPr>
      <w:bookmarkStart w:id="503" w:name="_Toc49763576"/>
      <w:bookmarkStart w:id="504" w:name="_Toc135830209"/>
      <w:r w:rsidRPr="00C06068">
        <w:t>ASCII</w:t>
      </w:r>
      <w:r w:rsidR="003406E0" w:rsidRPr="00C06068">
        <w:t xml:space="preserve"> Data Objects</w:t>
      </w:r>
      <w:bookmarkEnd w:id="503"/>
      <w:bookmarkEnd w:id="504"/>
    </w:p>
    <w:p w14:paraId="4DAFF081" w14:textId="7C548662" w:rsidR="003406E0" w:rsidRPr="00516174" w:rsidRDefault="003406E0" w:rsidP="003406E0">
      <w:r w:rsidRPr="00516174">
        <w:t xml:space="preserve">Data Objects consist of a 1D array of numeric values, where </w:t>
      </w:r>
      <w:r w:rsidR="00F36DDC" w:rsidRPr="00516174">
        <w:t>all</w:t>
      </w:r>
      <w:r w:rsidRPr="00516174">
        <w:t xml:space="preserve"> values are of type double, float, int, short or byte. </w:t>
      </w:r>
    </w:p>
    <w:p w14:paraId="71AA7015" w14:textId="77777777" w:rsidR="003406E0" w:rsidRPr="00516174" w:rsidRDefault="003406E0" w:rsidP="003406E0"/>
    <w:p w14:paraId="329AD30F" w14:textId="51B46765" w:rsidR="003406E0" w:rsidRPr="00516174" w:rsidRDefault="003406E0" w:rsidP="003406E0">
      <w:r w:rsidRPr="00516174">
        <w:t>All Data Objects in the model must be of the same type and must have the same number of elements.</w:t>
      </w:r>
      <w:r w:rsidR="00A60A46">
        <w:t xml:space="preserve"> </w:t>
      </w:r>
      <w:r w:rsidRPr="00516174">
        <w:t xml:space="preserve">The number of elements of every Data Objects must be equal to </w:t>
      </w:r>
      <w:r w:rsidRPr="00516174">
        <w:rPr>
          <w:i/>
        </w:rPr>
        <w:t>nAttributes</w:t>
      </w:r>
      <w:r w:rsidRPr="00516174">
        <w:t xml:space="preserve">, which is the number of ‘attribute names’ specified in the file. Whenever a Data Object is specified in the file format specification sections of this document, the </w:t>
      </w:r>
      <w:r w:rsidRPr="00516174">
        <w:rPr>
          <w:i/>
        </w:rPr>
        <w:t>nAttributes</w:t>
      </w:r>
      <w:r w:rsidRPr="00516174">
        <w:t xml:space="preserve"> data primitives that comprise the Data Objects are specified in the file in sequential order.</w:t>
      </w:r>
    </w:p>
    <w:p w14:paraId="789FC2FC" w14:textId="019A5498" w:rsidR="003406E0" w:rsidRPr="00C06068" w:rsidRDefault="00B858E4" w:rsidP="00114D4F">
      <w:pPr>
        <w:pStyle w:val="AppendixHeading3"/>
      </w:pPr>
      <w:bookmarkStart w:id="505" w:name="_Toc49763577"/>
      <w:bookmarkStart w:id="506" w:name="_Toc135830210"/>
      <w:r w:rsidRPr="00C06068">
        <w:t>ASCII</w:t>
      </w:r>
      <w:r w:rsidR="003406E0" w:rsidRPr="00C06068">
        <w:t xml:space="preserve"> Grid Files</w:t>
      </w:r>
      <w:bookmarkEnd w:id="505"/>
      <w:bookmarkEnd w:id="506"/>
    </w:p>
    <w:p w14:paraId="6654136F" w14:textId="06BECCD7" w:rsidR="00EC365C" w:rsidRPr="00C06068" w:rsidRDefault="00EC365C" w:rsidP="00EC365C">
      <w:pPr>
        <w:pStyle w:val="SANDCaptionTable"/>
        <w:rPr>
          <w:bCs/>
        </w:rPr>
      </w:pPr>
      <w:bookmarkStart w:id="507" w:name="_Toc135830237"/>
      <w:r w:rsidRPr="00C06068">
        <w:rPr>
          <w:bCs/>
        </w:rPr>
        <w:t xml:space="preserve">Table </w:t>
      </w:r>
      <w:r w:rsidRPr="00C06068">
        <w:rPr>
          <w:bCs/>
          <w:noProof/>
        </w:rPr>
        <w:fldChar w:fldCharType="begin"/>
      </w:r>
      <w:r w:rsidRPr="00C06068">
        <w:rPr>
          <w:bCs/>
          <w:noProof/>
        </w:rPr>
        <w:instrText xml:space="preserve"> STYLEREF 1 \s </w:instrText>
      </w:r>
      <w:r w:rsidRPr="00C06068">
        <w:rPr>
          <w:bCs/>
          <w:noProof/>
        </w:rPr>
        <w:fldChar w:fldCharType="separate"/>
      </w:r>
      <w:r w:rsidR="0097105C">
        <w:rPr>
          <w:bCs/>
          <w:noProof/>
        </w:rPr>
        <w:t>6</w:t>
      </w:r>
      <w:r w:rsidRPr="00C06068">
        <w:rPr>
          <w:bCs/>
          <w:noProof/>
        </w:rPr>
        <w:fldChar w:fldCharType="end"/>
      </w:r>
      <w:r w:rsidRPr="00C06068">
        <w:rPr>
          <w:bCs/>
        </w:rPr>
        <w:noBreakHyphen/>
      </w:r>
      <w:r w:rsidRPr="00C06068">
        <w:rPr>
          <w:bCs/>
          <w:noProof/>
        </w:rPr>
        <w:fldChar w:fldCharType="begin"/>
      </w:r>
      <w:r w:rsidRPr="00C06068">
        <w:rPr>
          <w:bCs/>
          <w:noProof/>
        </w:rPr>
        <w:instrText xml:space="preserve"> SEQ Table \* ARABIC \s 1 </w:instrText>
      </w:r>
      <w:r w:rsidRPr="00C06068">
        <w:rPr>
          <w:bCs/>
          <w:noProof/>
        </w:rPr>
        <w:fldChar w:fldCharType="separate"/>
      </w:r>
      <w:r w:rsidR="0097105C">
        <w:rPr>
          <w:bCs/>
          <w:noProof/>
        </w:rPr>
        <w:t>14</w:t>
      </w:r>
      <w:r w:rsidRPr="00C06068">
        <w:rPr>
          <w:bCs/>
          <w:noProof/>
        </w:rPr>
        <w:fldChar w:fldCharType="end"/>
      </w:r>
      <w:r w:rsidRPr="00C06068">
        <w:rPr>
          <w:bCs/>
        </w:rPr>
        <w:t xml:space="preserve">. Description of </w:t>
      </w:r>
      <w:r w:rsidR="008B2E90" w:rsidRPr="00C06068">
        <w:rPr>
          <w:bCs/>
        </w:rPr>
        <w:t>ASCII</w:t>
      </w:r>
      <w:r w:rsidRPr="00C06068">
        <w:rPr>
          <w:bCs/>
        </w:rPr>
        <w:t xml:space="preserve"> Grid File Parameters.</w:t>
      </w:r>
      <w:bookmarkEnd w:id="507"/>
    </w:p>
    <w:tbl>
      <w:tblPr>
        <w:tblStyle w:val="SANDTableStyle"/>
        <w:tblW w:w="5000" w:type="pct"/>
        <w:tblInd w:w="0" w:type="dxa"/>
        <w:tblLook w:val="04A0" w:firstRow="1" w:lastRow="0" w:firstColumn="1" w:lastColumn="0" w:noHBand="0" w:noVBand="1"/>
      </w:tblPr>
      <w:tblGrid>
        <w:gridCol w:w="3087"/>
        <w:gridCol w:w="3125"/>
        <w:gridCol w:w="3138"/>
      </w:tblGrid>
      <w:tr w:rsidR="00EC365C" w:rsidRPr="00516174" w14:paraId="1D9164E6" w14:textId="77777777" w:rsidTr="00271352">
        <w:trPr>
          <w:cnfStyle w:val="100000000000" w:firstRow="1" w:lastRow="0" w:firstColumn="0" w:lastColumn="0" w:oddVBand="0" w:evenVBand="0" w:oddHBand="0" w:evenHBand="0" w:firstRowFirstColumn="0" w:firstRowLastColumn="0" w:lastRowFirstColumn="0" w:lastRowLastColumn="0"/>
        </w:trPr>
        <w:tc>
          <w:tcPr>
            <w:tcW w:w="1651" w:type="pct"/>
          </w:tcPr>
          <w:p w14:paraId="427A7E4A" w14:textId="77777777" w:rsidR="00EC365C" w:rsidRPr="00516174" w:rsidRDefault="00EC365C" w:rsidP="00271352">
            <w:pPr>
              <w:pStyle w:val="SANDTableHead"/>
              <w:rPr>
                <w:b w:val="0"/>
              </w:rPr>
            </w:pPr>
            <w:r w:rsidRPr="00516174">
              <w:rPr>
                <w:b w:val="0"/>
              </w:rPr>
              <w:t>Parameter Name</w:t>
            </w:r>
          </w:p>
        </w:tc>
        <w:tc>
          <w:tcPr>
            <w:tcW w:w="1671" w:type="pct"/>
          </w:tcPr>
          <w:p w14:paraId="704BA51C" w14:textId="77777777" w:rsidR="00EC365C" w:rsidRPr="00516174" w:rsidRDefault="00EC365C" w:rsidP="00271352">
            <w:pPr>
              <w:pStyle w:val="SANDTableHead"/>
              <w:rPr>
                <w:b w:val="0"/>
              </w:rPr>
            </w:pPr>
            <w:r w:rsidRPr="00516174">
              <w:rPr>
                <w:b w:val="0"/>
              </w:rPr>
              <w:t>Value</w:t>
            </w:r>
          </w:p>
        </w:tc>
        <w:tc>
          <w:tcPr>
            <w:tcW w:w="1678" w:type="pct"/>
          </w:tcPr>
          <w:p w14:paraId="210A2746" w14:textId="258F8676" w:rsidR="00EC365C" w:rsidRPr="00516174" w:rsidRDefault="002676AB" w:rsidP="00271352">
            <w:pPr>
              <w:pStyle w:val="SANDTableHead"/>
              <w:rPr>
                <w:b w:val="0"/>
              </w:rPr>
            </w:pPr>
            <w:r w:rsidRPr="00516174">
              <w:rPr>
                <w:b w:val="0"/>
              </w:rPr>
              <w:t>ASCII</w:t>
            </w:r>
            <w:r w:rsidR="00EC365C" w:rsidRPr="00516174">
              <w:rPr>
                <w:b w:val="0"/>
              </w:rPr>
              <w:t xml:space="preserve"> Value</w:t>
            </w:r>
          </w:p>
        </w:tc>
      </w:tr>
      <w:tr w:rsidR="00EC365C" w:rsidRPr="00516174" w14:paraId="0C628342" w14:textId="77777777" w:rsidTr="00271352">
        <w:tc>
          <w:tcPr>
            <w:tcW w:w="1651" w:type="pct"/>
            <w:vAlign w:val="top"/>
          </w:tcPr>
          <w:p w14:paraId="6DD8956E" w14:textId="69021A71" w:rsidR="00EC365C" w:rsidRPr="00516174" w:rsidRDefault="00EC365C" w:rsidP="00EC365C">
            <w:pPr>
              <w:pStyle w:val="SANDTableText"/>
            </w:pPr>
            <w:r w:rsidRPr="00516174">
              <w:t>File identification string</w:t>
            </w:r>
          </w:p>
        </w:tc>
        <w:tc>
          <w:tcPr>
            <w:tcW w:w="1671" w:type="pct"/>
            <w:vAlign w:val="top"/>
          </w:tcPr>
          <w:p w14:paraId="2D3427E2" w14:textId="77777777" w:rsidR="002676AB" w:rsidRPr="00516174" w:rsidRDefault="00EC365C" w:rsidP="00EC365C">
            <w:pPr>
              <w:pStyle w:val="SANDTableListNum"/>
              <w:numPr>
                <w:ilvl w:val="0"/>
                <w:numId w:val="0"/>
              </w:numPr>
              <w:ind w:left="360" w:hanging="360"/>
            </w:pPr>
            <w:r w:rsidRPr="00516174">
              <w:t>The 11 characters:</w:t>
            </w:r>
          </w:p>
          <w:p w14:paraId="28E9A0E9" w14:textId="65A95BD0" w:rsidR="00EC365C" w:rsidRPr="00516174" w:rsidRDefault="00EC365C" w:rsidP="00EC365C">
            <w:pPr>
              <w:pStyle w:val="SANDTableListNum"/>
              <w:numPr>
                <w:ilvl w:val="0"/>
                <w:numId w:val="0"/>
              </w:numPr>
              <w:ind w:left="360" w:hanging="360"/>
            </w:pPr>
            <w:r w:rsidRPr="00516174">
              <w:t>GEOTESSGRID</w:t>
            </w:r>
          </w:p>
        </w:tc>
        <w:tc>
          <w:tcPr>
            <w:tcW w:w="1678" w:type="pct"/>
            <w:vAlign w:val="top"/>
          </w:tcPr>
          <w:p w14:paraId="481D621C" w14:textId="77777777" w:rsidR="002676AB" w:rsidRPr="00516174" w:rsidRDefault="00EC365C" w:rsidP="00EC365C">
            <w:pPr>
              <w:pStyle w:val="SANDTableBullet"/>
              <w:numPr>
                <w:ilvl w:val="0"/>
                <w:numId w:val="0"/>
              </w:numPr>
              <w:ind w:left="360" w:hanging="360"/>
            </w:pPr>
            <w:r w:rsidRPr="00516174">
              <w:t>11 character string followed by</w:t>
            </w:r>
          </w:p>
          <w:p w14:paraId="25CEDF8A" w14:textId="657EAF71" w:rsidR="00EC365C" w:rsidRPr="00516174" w:rsidRDefault="00EC365C" w:rsidP="00EC365C">
            <w:pPr>
              <w:pStyle w:val="SANDTableBullet"/>
              <w:numPr>
                <w:ilvl w:val="0"/>
                <w:numId w:val="0"/>
              </w:numPr>
              <w:ind w:left="360" w:hanging="360"/>
            </w:pPr>
            <w:r w:rsidRPr="00516174">
              <w:t>line terminator.</w:t>
            </w:r>
          </w:p>
        </w:tc>
      </w:tr>
      <w:tr w:rsidR="00EC365C" w:rsidRPr="00516174" w14:paraId="6B9B4C0D" w14:textId="77777777" w:rsidTr="00271352">
        <w:tc>
          <w:tcPr>
            <w:tcW w:w="1651" w:type="pct"/>
            <w:vAlign w:val="top"/>
          </w:tcPr>
          <w:p w14:paraId="3A523173" w14:textId="074D35D8" w:rsidR="00EC365C" w:rsidRPr="00516174" w:rsidRDefault="00EC365C" w:rsidP="00EC365C">
            <w:pPr>
              <w:pStyle w:val="SANDTableText"/>
            </w:pPr>
            <w:r w:rsidRPr="00516174">
              <w:t>Grid file format version number</w:t>
            </w:r>
          </w:p>
        </w:tc>
        <w:tc>
          <w:tcPr>
            <w:tcW w:w="1671" w:type="pct"/>
            <w:vAlign w:val="top"/>
          </w:tcPr>
          <w:p w14:paraId="7E3FE4A3" w14:textId="733A4F8C" w:rsidR="00EC365C" w:rsidRPr="00516174" w:rsidRDefault="00EC365C" w:rsidP="00EC365C">
            <w:pPr>
              <w:pStyle w:val="SANDTableText"/>
            </w:pPr>
            <w:r w:rsidRPr="00516174">
              <w:t xml:space="preserve">Grid file format version number in range 1 to 65535. </w:t>
            </w:r>
          </w:p>
        </w:tc>
        <w:tc>
          <w:tcPr>
            <w:tcW w:w="1678" w:type="pct"/>
            <w:vAlign w:val="top"/>
          </w:tcPr>
          <w:p w14:paraId="74333593" w14:textId="75DBC38B" w:rsidR="00EC365C" w:rsidRPr="00516174" w:rsidRDefault="00EC365C" w:rsidP="00EC365C">
            <w:pPr>
              <w:pStyle w:val="SANDTableText"/>
            </w:pPr>
            <w:r w:rsidRPr="00516174">
              <w:t>Integer in range 1 to 65536, followed by a line terminator.</w:t>
            </w:r>
          </w:p>
        </w:tc>
      </w:tr>
      <w:tr w:rsidR="00EC365C" w:rsidRPr="00516174" w14:paraId="7FAA5F4E" w14:textId="77777777" w:rsidTr="00271352">
        <w:tc>
          <w:tcPr>
            <w:tcW w:w="1651" w:type="pct"/>
            <w:vAlign w:val="top"/>
          </w:tcPr>
          <w:p w14:paraId="3FC16E1B" w14:textId="3E284955" w:rsidR="00EC365C" w:rsidRPr="00516174" w:rsidRDefault="00EC365C" w:rsidP="00EC365C">
            <w:pPr>
              <w:pStyle w:val="SANDTableText"/>
            </w:pPr>
            <w:r w:rsidRPr="00516174">
              <w:t>Software version</w:t>
            </w:r>
          </w:p>
        </w:tc>
        <w:tc>
          <w:tcPr>
            <w:tcW w:w="1671" w:type="pct"/>
            <w:vAlign w:val="top"/>
          </w:tcPr>
          <w:p w14:paraId="7AA9E47C" w14:textId="43AB4317" w:rsidR="00EC365C" w:rsidRPr="00516174" w:rsidRDefault="00EC365C" w:rsidP="00EC365C">
            <w:pPr>
              <w:pStyle w:val="SANDTableText"/>
            </w:pPr>
            <w:r w:rsidRPr="00516174">
              <w:t>The name of the software that was used to generate the content of the grid, and its version number</w:t>
            </w:r>
          </w:p>
        </w:tc>
        <w:tc>
          <w:tcPr>
            <w:tcW w:w="1678" w:type="pct"/>
            <w:vAlign w:val="top"/>
          </w:tcPr>
          <w:p w14:paraId="62AF71B7" w14:textId="6C334FF1" w:rsidR="00EC365C" w:rsidRPr="00516174" w:rsidRDefault="00EC365C" w:rsidP="00EC365C">
            <w:pPr>
              <w:pStyle w:val="SANDTableText"/>
            </w:pPr>
            <w:r w:rsidRPr="00516174">
              <w:t>String followed by line terminator.</w:t>
            </w:r>
          </w:p>
        </w:tc>
      </w:tr>
      <w:tr w:rsidR="00EC365C" w:rsidRPr="00516174" w14:paraId="263BC178" w14:textId="77777777" w:rsidTr="00271352">
        <w:tc>
          <w:tcPr>
            <w:tcW w:w="1651" w:type="pct"/>
            <w:vAlign w:val="top"/>
          </w:tcPr>
          <w:p w14:paraId="46172DC5" w14:textId="0CC5EF9F" w:rsidR="00EC365C" w:rsidRPr="00516174" w:rsidRDefault="00EC365C" w:rsidP="00EC365C">
            <w:pPr>
              <w:pStyle w:val="SANDTableText"/>
            </w:pPr>
            <w:r w:rsidRPr="00516174">
              <w:t xml:space="preserve">Date </w:t>
            </w:r>
          </w:p>
        </w:tc>
        <w:tc>
          <w:tcPr>
            <w:tcW w:w="1671" w:type="pct"/>
            <w:vAlign w:val="top"/>
          </w:tcPr>
          <w:p w14:paraId="0243B0EB" w14:textId="5BCDD883" w:rsidR="00EC365C" w:rsidRPr="00516174" w:rsidRDefault="00EC365C" w:rsidP="00EC365C">
            <w:pPr>
              <w:pStyle w:val="SANDTableText"/>
            </w:pPr>
            <w:r w:rsidRPr="00516174">
              <w:t>The date that the content of the grid was generated</w:t>
            </w:r>
          </w:p>
        </w:tc>
        <w:tc>
          <w:tcPr>
            <w:tcW w:w="1678" w:type="pct"/>
            <w:vAlign w:val="top"/>
          </w:tcPr>
          <w:p w14:paraId="79E6CC62" w14:textId="021F3CA4" w:rsidR="00EC365C" w:rsidRPr="00516174" w:rsidRDefault="00EC365C" w:rsidP="00EC365C">
            <w:pPr>
              <w:pStyle w:val="SANDTableText"/>
            </w:pPr>
            <w:r w:rsidRPr="00516174">
              <w:t>String followed by line terminator.</w:t>
            </w:r>
          </w:p>
        </w:tc>
      </w:tr>
      <w:tr w:rsidR="00EC365C" w:rsidRPr="00516174" w14:paraId="78B5A934" w14:textId="77777777" w:rsidTr="00271352">
        <w:tc>
          <w:tcPr>
            <w:tcW w:w="1651" w:type="pct"/>
            <w:vAlign w:val="top"/>
          </w:tcPr>
          <w:p w14:paraId="5D79D85B" w14:textId="7AF0AB8B" w:rsidR="00EC365C" w:rsidRPr="00516174" w:rsidRDefault="00EC365C" w:rsidP="00EC365C">
            <w:pPr>
              <w:pStyle w:val="SANDTableText"/>
            </w:pPr>
            <w:r w:rsidRPr="00516174">
              <w:t xml:space="preserve">Comment </w:t>
            </w:r>
          </w:p>
        </w:tc>
        <w:tc>
          <w:tcPr>
            <w:tcW w:w="1671" w:type="pct"/>
            <w:vAlign w:val="top"/>
          </w:tcPr>
          <w:p w14:paraId="266E0B01" w14:textId="42F4DA43" w:rsidR="00EC365C" w:rsidRPr="00516174" w:rsidRDefault="00EC365C" w:rsidP="00EC365C">
            <w:pPr>
              <w:pStyle w:val="SANDTableText"/>
            </w:pPr>
            <w:r w:rsidRPr="00516174">
              <w:t>Comment that serves to make the file more readable.</w:t>
            </w:r>
          </w:p>
        </w:tc>
        <w:tc>
          <w:tcPr>
            <w:tcW w:w="1678" w:type="pct"/>
            <w:vAlign w:val="top"/>
          </w:tcPr>
          <w:p w14:paraId="66A8E713" w14:textId="55B2B147" w:rsidR="00EC365C" w:rsidRPr="00516174" w:rsidRDefault="00EC365C" w:rsidP="00EC365C">
            <w:pPr>
              <w:pStyle w:val="SANDTableText"/>
            </w:pPr>
            <w:r w:rsidRPr="00516174">
              <w:t>ASCII text starting with ’#’ and ending with a line terminator.</w:t>
            </w:r>
          </w:p>
        </w:tc>
      </w:tr>
      <w:tr w:rsidR="00EC365C" w:rsidRPr="00516174" w14:paraId="0A3B8A0A" w14:textId="77777777" w:rsidTr="00271352">
        <w:tc>
          <w:tcPr>
            <w:tcW w:w="1651" w:type="pct"/>
            <w:vAlign w:val="top"/>
          </w:tcPr>
          <w:p w14:paraId="6C291FE8" w14:textId="36911F5E" w:rsidR="00EC365C" w:rsidRPr="00516174" w:rsidRDefault="00EC365C" w:rsidP="00EC365C">
            <w:pPr>
              <w:pStyle w:val="SANDTableText"/>
            </w:pPr>
            <w:r w:rsidRPr="00516174">
              <w:t>gridID</w:t>
            </w:r>
          </w:p>
        </w:tc>
        <w:tc>
          <w:tcPr>
            <w:tcW w:w="1671" w:type="pct"/>
            <w:vAlign w:val="top"/>
          </w:tcPr>
          <w:p w14:paraId="00B9F667" w14:textId="4B9D1B7E" w:rsidR="00EC365C" w:rsidRPr="00516174" w:rsidRDefault="00EC365C" w:rsidP="00EC365C">
            <w:pPr>
              <w:pStyle w:val="SANDTableText"/>
            </w:pPr>
            <w:r w:rsidRPr="00516174">
              <w:t>Every grid has a unique gridID that is stored in both the grid file and in all the model files that use that grid.</w:t>
            </w:r>
            <w:r w:rsidR="00A60A46">
              <w:t xml:space="preserve"> </w:t>
            </w:r>
            <w:r w:rsidRPr="00516174">
              <w:t>When the model and grid are loaded, a check is performed to ensure that the two gridIDs match exactly.</w:t>
            </w:r>
            <w:r w:rsidR="00A60A46">
              <w:t xml:space="preserve"> </w:t>
            </w:r>
            <w:r w:rsidRPr="00516174">
              <w:t>While any string can be used as a gridID, an MD5 hash of the vertices, triangle indices, level indices and tessellation indices is an excellent choice.</w:t>
            </w:r>
          </w:p>
        </w:tc>
        <w:tc>
          <w:tcPr>
            <w:tcW w:w="1678" w:type="pct"/>
            <w:vAlign w:val="top"/>
          </w:tcPr>
          <w:p w14:paraId="792E8F47" w14:textId="1FA62714" w:rsidR="00EC365C" w:rsidRPr="00516174" w:rsidRDefault="00EC365C" w:rsidP="00EC365C">
            <w:pPr>
              <w:pStyle w:val="SANDTableText"/>
            </w:pPr>
            <w:r w:rsidRPr="00516174">
              <w:t>String followed by a line terminator.</w:t>
            </w:r>
          </w:p>
        </w:tc>
      </w:tr>
      <w:tr w:rsidR="00EC365C" w:rsidRPr="00516174" w14:paraId="3D51E259" w14:textId="77777777" w:rsidTr="00271352">
        <w:tc>
          <w:tcPr>
            <w:tcW w:w="1651" w:type="pct"/>
            <w:vAlign w:val="top"/>
          </w:tcPr>
          <w:p w14:paraId="292B4839" w14:textId="62D044F3" w:rsidR="00EC365C" w:rsidRPr="00516174" w:rsidRDefault="00EC365C" w:rsidP="00EC365C">
            <w:pPr>
              <w:pStyle w:val="SANDTableText"/>
            </w:pPr>
            <w:r w:rsidRPr="00516174">
              <w:t xml:space="preserve">Comment </w:t>
            </w:r>
          </w:p>
        </w:tc>
        <w:tc>
          <w:tcPr>
            <w:tcW w:w="1671" w:type="pct"/>
            <w:vAlign w:val="top"/>
          </w:tcPr>
          <w:p w14:paraId="7C7E7B16" w14:textId="640CB76D" w:rsidR="00EC365C" w:rsidRPr="00516174" w:rsidRDefault="00EC365C" w:rsidP="00EC365C">
            <w:pPr>
              <w:pStyle w:val="SANDTableText"/>
            </w:pPr>
            <w:r w:rsidRPr="00516174">
              <w:t>Comment that serves to make the file more readable.</w:t>
            </w:r>
          </w:p>
        </w:tc>
        <w:tc>
          <w:tcPr>
            <w:tcW w:w="1678" w:type="pct"/>
            <w:vAlign w:val="top"/>
          </w:tcPr>
          <w:p w14:paraId="1B44E6AB" w14:textId="44C550FB" w:rsidR="00EC365C" w:rsidRPr="00516174" w:rsidRDefault="00EC365C" w:rsidP="00EC365C">
            <w:pPr>
              <w:pStyle w:val="SANDTableText"/>
            </w:pPr>
            <w:r w:rsidRPr="00516174">
              <w:t>ASCII text starting with ’#’ and ending with a line terminator.</w:t>
            </w:r>
          </w:p>
        </w:tc>
      </w:tr>
      <w:tr w:rsidR="00EC365C" w:rsidRPr="00516174" w14:paraId="3BDA754C" w14:textId="77777777" w:rsidTr="00271352">
        <w:tc>
          <w:tcPr>
            <w:tcW w:w="1651" w:type="pct"/>
            <w:vAlign w:val="top"/>
          </w:tcPr>
          <w:p w14:paraId="09653AF7" w14:textId="525CA1A1" w:rsidR="00EC365C" w:rsidRPr="00516174" w:rsidRDefault="00EC365C" w:rsidP="00EC365C">
            <w:pPr>
              <w:pStyle w:val="SANDTableText"/>
            </w:pPr>
            <w:r w:rsidRPr="00516174">
              <w:t>nTessellations</w:t>
            </w:r>
          </w:p>
        </w:tc>
        <w:tc>
          <w:tcPr>
            <w:tcW w:w="1671" w:type="pct"/>
            <w:vAlign w:val="top"/>
          </w:tcPr>
          <w:p w14:paraId="0B93C5EA" w14:textId="246BFE76" w:rsidR="00EC365C" w:rsidRPr="00516174" w:rsidRDefault="00EC365C" w:rsidP="00EC365C">
            <w:pPr>
              <w:pStyle w:val="SANDTableText"/>
            </w:pPr>
            <w:r w:rsidRPr="00516174">
              <w:t>The number of multi-level tessellations that define the grid</w:t>
            </w:r>
          </w:p>
        </w:tc>
        <w:tc>
          <w:tcPr>
            <w:tcW w:w="1678" w:type="pct"/>
            <w:vAlign w:val="top"/>
          </w:tcPr>
          <w:p w14:paraId="3F1C4D9E" w14:textId="4FC329D3" w:rsidR="00EC365C" w:rsidRPr="00516174" w:rsidRDefault="00EC365C" w:rsidP="00EC365C">
            <w:pPr>
              <w:pStyle w:val="SANDTableText"/>
            </w:pPr>
            <w:r w:rsidRPr="00516174">
              <w:t>Integer</w:t>
            </w:r>
          </w:p>
        </w:tc>
      </w:tr>
      <w:tr w:rsidR="00EC365C" w:rsidRPr="00516174" w14:paraId="7DB4B79F" w14:textId="77777777" w:rsidTr="00271352">
        <w:tc>
          <w:tcPr>
            <w:tcW w:w="1651" w:type="pct"/>
            <w:vAlign w:val="top"/>
          </w:tcPr>
          <w:p w14:paraId="46D2C8B7" w14:textId="63D35733" w:rsidR="00EC365C" w:rsidRPr="00516174" w:rsidRDefault="00EC365C" w:rsidP="00EC365C">
            <w:pPr>
              <w:pStyle w:val="SANDTableText"/>
            </w:pPr>
            <w:r w:rsidRPr="00516174">
              <w:t>nLevels</w:t>
            </w:r>
          </w:p>
        </w:tc>
        <w:tc>
          <w:tcPr>
            <w:tcW w:w="1671" w:type="pct"/>
            <w:vAlign w:val="top"/>
          </w:tcPr>
          <w:p w14:paraId="1F6AE1BC" w14:textId="65348477" w:rsidR="00EC365C" w:rsidRPr="00516174" w:rsidRDefault="00EC365C" w:rsidP="00EC365C">
            <w:pPr>
              <w:pStyle w:val="SANDTableText"/>
            </w:pPr>
            <w:r w:rsidRPr="00516174">
              <w:t>The total number of tessellation levels that define the grid.</w:t>
            </w:r>
            <w:r w:rsidR="00A60A46">
              <w:t xml:space="preserve"> </w:t>
            </w:r>
            <w:r w:rsidRPr="00516174">
              <w:t>This is the sum of the number of tessellation levels in all the multi-level tessellations in the grid.</w:t>
            </w:r>
          </w:p>
        </w:tc>
        <w:tc>
          <w:tcPr>
            <w:tcW w:w="1678" w:type="pct"/>
            <w:vAlign w:val="top"/>
          </w:tcPr>
          <w:p w14:paraId="6262A730" w14:textId="2D124FB6" w:rsidR="00EC365C" w:rsidRPr="00516174" w:rsidRDefault="00EC365C" w:rsidP="00EC365C">
            <w:pPr>
              <w:pStyle w:val="SANDTableText"/>
            </w:pPr>
            <w:r w:rsidRPr="00516174">
              <w:t>Integer</w:t>
            </w:r>
          </w:p>
        </w:tc>
      </w:tr>
      <w:tr w:rsidR="00EC365C" w:rsidRPr="00516174" w14:paraId="75F78D0C" w14:textId="77777777" w:rsidTr="00271352">
        <w:tc>
          <w:tcPr>
            <w:tcW w:w="1651" w:type="pct"/>
            <w:vAlign w:val="top"/>
          </w:tcPr>
          <w:p w14:paraId="18F55124" w14:textId="41BC4499" w:rsidR="00EC365C" w:rsidRPr="00516174" w:rsidRDefault="00EC365C" w:rsidP="00EC365C">
            <w:pPr>
              <w:pStyle w:val="SANDTableText"/>
            </w:pPr>
            <w:r w:rsidRPr="00516174">
              <w:t>nTriangles</w:t>
            </w:r>
          </w:p>
        </w:tc>
        <w:tc>
          <w:tcPr>
            <w:tcW w:w="1671" w:type="pct"/>
            <w:vAlign w:val="top"/>
          </w:tcPr>
          <w:p w14:paraId="44FEE6A3" w14:textId="2ACAC550" w:rsidR="00EC365C" w:rsidRPr="00516174" w:rsidRDefault="00EC365C" w:rsidP="00EC365C">
            <w:pPr>
              <w:pStyle w:val="SANDTableText"/>
              <w:rPr>
                <w:rFonts w:cs="Arial"/>
              </w:rPr>
            </w:pPr>
            <w:r w:rsidRPr="00516174">
              <w:t>The total number of triangles that define the grid.</w:t>
            </w:r>
            <w:r w:rsidR="00A60A46">
              <w:t xml:space="preserve"> </w:t>
            </w:r>
            <w:r w:rsidRPr="00516174">
              <w:t>This is the sum of the number of triangles in all tessellation levels of all multi-level tessellations.</w:t>
            </w:r>
          </w:p>
        </w:tc>
        <w:tc>
          <w:tcPr>
            <w:tcW w:w="1678" w:type="pct"/>
            <w:vAlign w:val="top"/>
          </w:tcPr>
          <w:p w14:paraId="01E2D44F" w14:textId="41845F6F" w:rsidR="00EC365C" w:rsidRPr="00516174" w:rsidRDefault="00EC365C" w:rsidP="00EC365C">
            <w:pPr>
              <w:pStyle w:val="SANDTableText"/>
            </w:pPr>
            <w:r w:rsidRPr="00516174">
              <w:t>Integer</w:t>
            </w:r>
          </w:p>
        </w:tc>
      </w:tr>
      <w:tr w:rsidR="00EC365C" w:rsidRPr="00516174" w14:paraId="78C7DA55" w14:textId="77777777" w:rsidTr="00271352">
        <w:tc>
          <w:tcPr>
            <w:tcW w:w="1651" w:type="pct"/>
            <w:vAlign w:val="top"/>
          </w:tcPr>
          <w:p w14:paraId="34EB07F6" w14:textId="6322CA55" w:rsidR="00EC365C" w:rsidRPr="00516174" w:rsidRDefault="00EC365C" w:rsidP="00EC365C">
            <w:pPr>
              <w:pStyle w:val="SANDTableText"/>
            </w:pPr>
            <w:r w:rsidRPr="00516174">
              <w:t>nVertices</w:t>
            </w:r>
          </w:p>
        </w:tc>
        <w:tc>
          <w:tcPr>
            <w:tcW w:w="1671" w:type="pct"/>
            <w:vAlign w:val="top"/>
          </w:tcPr>
          <w:p w14:paraId="379D49DA" w14:textId="4000601C" w:rsidR="00EC365C" w:rsidRPr="00516174" w:rsidRDefault="00EC365C" w:rsidP="00EC365C">
            <w:pPr>
              <w:pStyle w:val="SANDTableText"/>
            </w:pPr>
            <w:r w:rsidRPr="00516174">
              <w:t>The number of vertices that define the grid.</w:t>
            </w:r>
            <w:r w:rsidR="00A60A46">
              <w:t xml:space="preserve"> </w:t>
            </w:r>
            <w:r w:rsidRPr="00516174">
              <w:t>Each vertex is a 3D unit vector.</w:t>
            </w:r>
          </w:p>
        </w:tc>
        <w:tc>
          <w:tcPr>
            <w:tcW w:w="1678" w:type="pct"/>
            <w:vAlign w:val="top"/>
          </w:tcPr>
          <w:p w14:paraId="2826EFBC" w14:textId="3635AC6A" w:rsidR="00EC365C" w:rsidRPr="00516174" w:rsidRDefault="00EC365C" w:rsidP="00EC365C">
            <w:pPr>
              <w:pStyle w:val="SANDTableText"/>
            </w:pPr>
            <w:r w:rsidRPr="00516174">
              <w:t>Integer followed by line terminator.</w:t>
            </w:r>
          </w:p>
        </w:tc>
      </w:tr>
      <w:tr w:rsidR="00EC365C" w:rsidRPr="00516174" w14:paraId="6853F2F5" w14:textId="77777777" w:rsidTr="00271352">
        <w:tc>
          <w:tcPr>
            <w:tcW w:w="1651" w:type="pct"/>
            <w:vAlign w:val="top"/>
          </w:tcPr>
          <w:p w14:paraId="260FE352" w14:textId="3ADD93A9" w:rsidR="00EC365C" w:rsidRPr="00516174" w:rsidRDefault="00EC365C" w:rsidP="00EC365C">
            <w:pPr>
              <w:pStyle w:val="SANDTableText"/>
            </w:pPr>
            <w:r w:rsidRPr="00516174">
              <w:t xml:space="preserve">Comment </w:t>
            </w:r>
          </w:p>
        </w:tc>
        <w:tc>
          <w:tcPr>
            <w:tcW w:w="1671" w:type="pct"/>
            <w:vAlign w:val="top"/>
          </w:tcPr>
          <w:p w14:paraId="4A907EC1" w14:textId="1EF33E85" w:rsidR="00EC365C" w:rsidRPr="00516174" w:rsidRDefault="00EC365C" w:rsidP="00EC365C">
            <w:pPr>
              <w:pStyle w:val="SANDTableText"/>
            </w:pPr>
            <w:r w:rsidRPr="00516174">
              <w:t>Comment that serves to make the file more readable.</w:t>
            </w:r>
          </w:p>
        </w:tc>
        <w:tc>
          <w:tcPr>
            <w:tcW w:w="1678" w:type="pct"/>
            <w:vAlign w:val="top"/>
          </w:tcPr>
          <w:p w14:paraId="245B9445" w14:textId="750BC19E" w:rsidR="00EC365C" w:rsidRPr="00516174" w:rsidRDefault="00EC365C" w:rsidP="00EC365C">
            <w:pPr>
              <w:pStyle w:val="SANDTableText"/>
            </w:pPr>
            <w:r w:rsidRPr="00516174">
              <w:t>ASCII text starting with ’#’ and ending with a line terminator.</w:t>
            </w:r>
          </w:p>
        </w:tc>
      </w:tr>
      <w:tr w:rsidR="00EC365C" w:rsidRPr="00516174" w14:paraId="39159862" w14:textId="77777777" w:rsidTr="00271352">
        <w:tc>
          <w:tcPr>
            <w:tcW w:w="1651" w:type="pct"/>
            <w:vAlign w:val="top"/>
          </w:tcPr>
          <w:p w14:paraId="779C7D50" w14:textId="7A835735" w:rsidR="00EC365C" w:rsidRPr="00516174" w:rsidRDefault="00EC365C" w:rsidP="00EC365C">
            <w:pPr>
              <w:pStyle w:val="SANDTableText"/>
            </w:pPr>
            <w:r w:rsidRPr="00516174">
              <w:t>Tessellation level indices</w:t>
            </w:r>
          </w:p>
        </w:tc>
        <w:tc>
          <w:tcPr>
            <w:tcW w:w="1671" w:type="pct"/>
            <w:vAlign w:val="top"/>
          </w:tcPr>
          <w:p w14:paraId="1F335252" w14:textId="77777777" w:rsidR="00EC365C" w:rsidRPr="00516174" w:rsidRDefault="00EC365C" w:rsidP="00EC365C">
            <w:pPr>
              <w:rPr>
                <w:rFonts w:ascii="Arial" w:hAnsi="Arial" w:cs="Arial"/>
                <w:sz w:val="20"/>
              </w:rPr>
            </w:pPr>
            <w:r w:rsidRPr="00516174">
              <w:rPr>
                <w:rFonts w:ascii="Arial" w:hAnsi="Arial" w:cs="Arial"/>
                <w:sz w:val="20"/>
              </w:rPr>
              <w:t>For each tessellation two integers are specified: the index of the first level and the index of the last level plus one, that defines the tessellation.</w:t>
            </w:r>
          </w:p>
          <w:p w14:paraId="49805DDF" w14:textId="1BB58EC8" w:rsidR="00EC365C" w:rsidRPr="00516174" w:rsidRDefault="00EC365C" w:rsidP="00EC365C">
            <w:pPr>
              <w:pStyle w:val="SANDTableText"/>
            </w:pPr>
          </w:p>
        </w:tc>
        <w:tc>
          <w:tcPr>
            <w:tcW w:w="1678" w:type="pct"/>
            <w:vAlign w:val="top"/>
          </w:tcPr>
          <w:p w14:paraId="5C9E1EEF" w14:textId="39ADEBF4" w:rsidR="00EC365C" w:rsidRPr="00516174" w:rsidRDefault="00EC365C" w:rsidP="00EC365C">
            <w:pPr>
              <w:pStyle w:val="SANDTableText"/>
            </w:pPr>
            <w:r w:rsidRPr="00516174">
              <w:rPr>
                <w:i/>
              </w:rPr>
              <w:t>nTessellations</w:t>
            </w:r>
            <w:r w:rsidRPr="00516174">
              <w:t>*2 integers with each pair of integers followed by a line terminator.</w:t>
            </w:r>
          </w:p>
        </w:tc>
      </w:tr>
      <w:tr w:rsidR="00EC365C" w:rsidRPr="00516174" w14:paraId="72AAF44C" w14:textId="77777777" w:rsidTr="00271352">
        <w:tc>
          <w:tcPr>
            <w:tcW w:w="1651" w:type="pct"/>
            <w:vAlign w:val="top"/>
          </w:tcPr>
          <w:p w14:paraId="6D1A767E" w14:textId="6041C20F" w:rsidR="00EC365C" w:rsidRPr="00516174" w:rsidRDefault="00EC365C" w:rsidP="00EC365C">
            <w:pPr>
              <w:pStyle w:val="SANDTableText"/>
            </w:pPr>
            <w:r w:rsidRPr="00516174">
              <w:t xml:space="preserve">Comment </w:t>
            </w:r>
          </w:p>
        </w:tc>
        <w:tc>
          <w:tcPr>
            <w:tcW w:w="1671" w:type="pct"/>
            <w:vAlign w:val="top"/>
          </w:tcPr>
          <w:p w14:paraId="2B40A5C1" w14:textId="55BEB228" w:rsidR="00EC365C" w:rsidRPr="00516174" w:rsidRDefault="00EC365C" w:rsidP="00EC365C">
            <w:pPr>
              <w:pStyle w:val="SANDTableText"/>
            </w:pPr>
            <w:r w:rsidRPr="00516174">
              <w:t>Comment that serves to make the file more readable.</w:t>
            </w:r>
          </w:p>
        </w:tc>
        <w:tc>
          <w:tcPr>
            <w:tcW w:w="1678" w:type="pct"/>
            <w:vAlign w:val="top"/>
          </w:tcPr>
          <w:p w14:paraId="6A2398D4" w14:textId="0FC59A47" w:rsidR="00EC365C" w:rsidRPr="00516174" w:rsidRDefault="00EC365C" w:rsidP="00EC365C">
            <w:pPr>
              <w:pStyle w:val="SANDTableText"/>
              <w:rPr>
                <w:i/>
              </w:rPr>
            </w:pPr>
            <w:r w:rsidRPr="00516174">
              <w:t>ASCII text starting with ’#’ and ending with a line terminator.</w:t>
            </w:r>
          </w:p>
        </w:tc>
      </w:tr>
      <w:tr w:rsidR="00EC365C" w:rsidRPr="00516174" w14:paraId="6650DE65" w14:textId="77777777" w:rsidTr="00271352">
        <w:tc>
          <w:tcPr>
            <w:tcW w:w="1651" w:type="pct"/>
            <w:vAlign w:val="top"/>
          </w:tcPr>
          <w:p w14:paraId="236B0E68" w14:textId="2ABC3EEE" w:rsidR="00EC365C" w:rsidRPr="00516174" w:rsidRDefault="00EC365C" w:rsidP="00EC365C">
            <w:pPr>
              <w:pStyle w:val="SANDTableText"/>
            </w:pPr>
            <w:r w:rsidRPr="00516174">
              <w:t>Level triangle indices</w:t>
            </w:r>
          </w:p>
        </w:tc>
        <w:tc>
          <w:tcPr>
            <w:tcW w:w="1671" w:type="pct"/>
            <w:vAlign w:val="top"/>
          </w:tcPr>
          <w:p w14:paraId="5D147CED" w14:textId="12C6FF97" w:rsidR="00EC365C" w:rsidRPr="00516174" w:rsidRDefault="00EC365C" w:rsidP="00EC365C">
            <w:pPr>
              <w:pStyle w:val="SANDTableText"/>
            </w:pPr>
            <w:r w:rsidRPr="00516174">
              <w:t>For each tessellation level two integers are specified: the index of the first triangle and the index of the last triangle plus one, that define the level.</w:t>
            </w:r>
          </w:p>
        </w:tc>
        <w:tc>
          <w:tcPr>
            <w:tcW w:w="1678" w:type="pct"/>
            <w:vAlign w:val="top"/>
          </w:tcPr>
          <w:p w14:paraId="7609856F" w14:textId="7747F023" w:rsidR="00EC365C" w:rsidRPr="00516174" w:rsidRDefault="00EC365C" w:rsidP="00EC365C">
            <w:pPr>
              <w:pStyle w:val="SANDTableText"/>
              <w:rPr>
                <w:i/>
              </w:rPr>
            </w:pPr>
            <w:r w:rsidRPr="00516174">
              <w:rPr>
                <w:i/>
              </w:rPr>
              <w:t>nLevels</w:t>
            </w:r>
            <w:r w:rsidRPr="00516174">
              <w:t>*2 integers with each pair of integers followed by a line terminator.</w:t>
            </w:r>
          </w:p>
        </w:tc>
      </w:tr>
      <w:tr w:rsidR="00EC365C" w:rsidRPr="00516174" w14:paraId="4CE5830F" w14:textId="77777777" w:rsidTr="00271352">
        <w:tc>
          <w:tcPr>
            <w:tcW w:w="1651" w:type="pct"/>
            <w:vAlign w:val="top"/>
          </w:tcPr>
          <w:p w14:paraId="4770B842" w14:textId="1DD455F8" w:rsidR="00EC365C" w:rsidRPr="00516174" w:rsidRDefault="00EC365C" w:rsidP="00EC365C">
            <w:pPr>
              <w:pStyle w:val="SANDTableText"/>
            </w:pPr>
            <w:r w:rsidRPr="00516174">
              <w:t xml:space="preserve">Comment </w:t>
            </w:r>
          </w:p>
        </w:tc>
        <w:tc>
          <w:tcPr>
            <w:tcW w:w="1671" w:type="pct"/>
            <w:vAlign w:val="top"/>
          </w:tcPr>
          <w:p w14:paraId="4A59A793" w14:textId="75F2CA41" w:rsidR="00EC365C" w:rsidRPr="00516174" w:rsidRDefault="00EC365C" w:rsidP="00EC365C">
            <w:pPr>
              <w:pStyle w:val="SANDTableText"/>
            </w:pPr>
            <w:r w:rsidRPr="00516174">
              <w:t>Comment that serves to make the file more readable.</w:t>
            </w:r>
          </w:p>
        </w:tc>
        <w:tc>
          <w:tcPr>
            <w:tcW w:w="1678" w:type="pct"/>
            <w:vAlign w:val="top"/>
          </w:tcPr>
          <w:p w14:paraId="6C7E85F2" w14:textId="7E462488" w:rsidR="00EC365C" w:rsidRPr="00516174" w:rsidRDefault="00EC365C" w:rsidP="00EC365C">
            <w:pPr>
              <w:pStyle w:val="SANDTableText"/>
              <w:rPr>
                <w:i/>
              </w:rPr>
            </w:pPr>
            <w:r w:rsidRPr="00516174">
              <w:t>ASCII text starting with ’#’ and ending with a line terminator.</w:t>
            </w:r>
          </w:p>
        </w:tc>
      </w:tr>
      <w:tr w:rsidR="00EC365C" w:rsidRPr="00516174" w14:paraId="2B3160B6" w14:textId="77777777" w:rsidTr="00271352">
        <w:tc>
          <w:tcPr>
            <w:tcW w:w="1651" w:type="pct"/>
            <w:vAlign w:val="top"/>
          </w:tcPr>
          <w:p w14:paraId="12AFFEAC" w14:textId="63F47E99" w:rsidR="00EC365C" w:rsidRPr="00516174" w:rsidRDefault="00EC365C" w:rsidP="00EC365C">
            <w:pPr>
              <w:pStyle w:val="SANDTableText"/>
            </w:pPr>
            <w:r w:rsidRPr="00516174">
              <w:t>Vertex positions</w:t>
            </w:r>
          </w:p>
        </w:tc>
        <w:tc>
          <w:tcPr>
            <w:tcW w:w="1671" w:type="pct"/>
            <w:vAlign w:val="top"/>
          </w:tcPr>
          <w:p w14:paraId="04C9BC11" w14:textId="35A9A3E7" w:rsidR="00EC365C" w:rsidRPr="00516174" w:rsidRDefault="00EC365C" w:rsidP="00EC365C">
            <w:pPr>
              <w:pStyle w:val="SANDTableText"/>
            </w:pPr>
            <w:r w:rsidRPr="00516174">
              <w:t>For each vertex 3 doubles are specified that define the x, y and z components of the unit vector corresponding to the position of the vertex</w:t>
            </w:r>
          </w:p>
        </w:tc>
        <w:tc>
          <w:tcPr>
            <w:tcW w:w="1678" w:type="pct"/>
            <w:vAlign w:val="top"/>
          </w:tcPr>
          <w:p w14:paraId="4A4098C3" w14:textId="4801931C" w:rsidR="00EC365C" w:rsidRPr="00516174" w:rsidRDefault="00EC365C" w:rsidP="00EC365C">
            <w:pPr>
              <w:pStyle w:val="SANDTableText"/>
              <w:rPr>
                <w:i/>
              </w:rPr>
            </w:pPr>
            <w:r w:rsidRPr="00516174">
              <w:rPr>
                <w:i/>
              </w:rPr>
              <w:t>nVertices</w:t>
            </w:r>
            <w:r w:rsidRPr="00516174">
              <w:t>*3 doubles with each triple of doubles followed by a line terminator.</w:t>
            </w:r>
          </w:p>
        </w:tc>
      </w:tr>
      <w:tr w:rsidR="00EC365C" w:rsidRPr="00516174" w14:paraId="52159F3D" w14:textId="77777777" w:rsidTr="00271352">
        <w:tc>
          <w:tcPr>
            <w:tcW w:w="1651" w:type="pct"/>
            <w:vAlign w:val="top"/>
          </w:tcPr>
          <w:p w14:paraId="2057E0DD" w14:textId="7F7569DE" w:rsidR="00EC365C" w:rsidRPr="00516174" w:rsidRDefault="00EC365C" w:rsidP="00EC365C">
            <w:pPr>
              <w:pStyle w:val="SANDTableText"/>
            </w:pPr>
            <w:r w:rsidRPr="00516174">
              <w:t xml:space="preserve">Comment </w:t>
            </w:r>
          </w:p>
        </w:tc>
        <w:tc>
          <w:tcPr>
            <w:tcW w:w="1671" w:type="pct"/>
            <w:vAlign w:val="top"/>
          </w:tcPr>
          <w:p w14:paraId="665A4158" w14:textId="566B5B8A" w:rsidR="00EC365C" w:rsidRPr="00516174" w:rsidRDefault="00EC365C" w:rsidP="00EC365C">
            <w:pPr>
              <w:pStyle w:val="SANDTableText"/>
            </w:pPr>
            <w:r w:rsidRPr="00516174">
              <w:t>Comment that serves to make the file more readable.</w:t>
            </w:r>
          </w:p>
        </w:tc>
        <w:tc>
          <w:tcPr>
            <w:tcW w:w="1678" w:type="pct"/>
            <w:vAlign w:val="top"/>
          </w:tcPr>
          <w:p w14:paraId="2F89BC9D" w14:textId="6FA39A91" w:rsidR="00EC365C" w:rsidRPr="00516174" w:rsidRDefault="00EC365C" w:rsidP="00EC365C">
            <w:pPr>
              <w:pStyle w:val="SANDTableText"/>
              <w:rPr>
                <w:i/>
              </w:rPr>
            </w:pPr>
            <w:r w:rsidRPr="00516174">
              <w:rPr>
                <w:i/>
              </w:rPr>
              <w:t>ASCII text starting with ’#’ and ending with a line terminator.</w:t>
            </w:r>
          </w:p>
        </w:tc>
      </w:tr>
      <w:tr w:rsidR="00EC365C" w:rsidRPr="00516174" w14:paraId="323B746B" w14:textId="77777777" w:rsidTr="00271352">
        <w:tc>
          <w:tcPr>
            <w:tcW w:w="1651" w:type="pct"/>
            <w:vAlign w:val="top"/>
          </w:tcPr>
          <w:p w14:paraId="228AB696" w14:textId="726D99EB" w:rsidR="00EC365C" w:rsidRPr="00516174" w:rsidRDefault="00EC365C" w:rsidP="00EC365C">
            <w:pPr>
              <w:pStyle w:val="SANDTableText"/>
            </w:pPr>
            <w:r w:rsidRPr="00516174">
              <w:t>Triangle indices</w:t>
            </w:r>
          </w:p>
        </w:tc>
        <w:tc>
          <w:tcPr>
            <w:tcW w:w="1671" w:type="pct"/>
            <w:vAlign w:val="top"/>
          </w:tcPr>
          <w:p w14:paraId="3E8B60A6" w14:textId="71B6C647" w:rsidR="00EC365C" w:rsidRPr="00516174" w:rsidRDefault="00EC365C" w:rsidP="00EC365C">
            <w:pPr>
              <w:pStyle w:val="SANDTableText"/>
            </w:pPr>
            <w:r w:rsidRPr="00516174">
              <w:t>For each triangle 3 integers are specified that define the indices of the 3 vertices that define the triangle</w:t>
            </w:r>
          </w:p>
        </w:tc>
        <w:tc>
          <w:tcPr>
            <w:tcW w:w="1678" w:type="pct"/>
            <w:vAlign w:val="top"/>
          </w:tcPr>
          <w:p w14:paraId="04079713" w14:textId="0BE18004" w:rsidR="00EC365C" w:rsidRPr="00516174" w:rsidRDefault="00EC365C" w:rsidP="00EC365C">
            <w:pPr>
              <w:pStyle w:val="SANDTableText"/>
              <w:rPr>
                <w:i/>
              </w:rPr>
            </w:pPr>
            <w:r w:rsidRPr="00516174">
              <w:rPr>
                <w:i/>
              </w:rPr>
              <w:t>nTriangles*3 integers with each triple of integers followed by a line terminator.</w:t>
            </w:r>
          </w:p>
        </w:tc>
      </w:tr>
    </w:tbl>
    <w:p w14:paraId="240823E7" w14:textId="77777777" w:rsidR="003406E0" w:rsidRPr="00516174" w:rsidRDefault="003406E0" w:rsidP="003406E0"/>
    <w:bookmarkEnd w:id="7"/>
    <w:p w14:paraId="67DBB9F9" w14:textId="2D603FC6" w:rsidR="00EE142C" w:rsidRPr="00C06068" w:rsidRDefault="00EE142C" w:rsidP="001F32AD">
      <w:pPr>
        <w:pStyle w:val="SANDCaptionFigure"/>
        <w:rPr>
          <w:bCs/>
        </w:rPr>
      </w:pPr>
    </w:p>
    <w:p w14:paraId="05A4BBAF" w14:textId="61F5F20D" w:rsidR="00424574" w:rsidRPr="00516174" w:rsidRDefault="00424574">
      <w:pPr>
        <w:spacing w:after="160" w:line="259" w:lineRule="auto"/>
      </w:pPr>
      <w:r w:rsidRPr="00516174">
        <w:br w:type="page"/>
      </w:r>
    </w:p>
    <w:p w14:paraId="6EC84D69" w14:textId="1493A245" w:rsidR="00EE142C" w:rsidRPr="00C06068" w:rsidRDefault="00EE142C" w:rsidP="00EE142C">
      <w:pPr>
        <w:pStyle w:val="SANDReferences"/>
        <w:rPr>
          <w:bCs/>
        </w:rPr>
      </w:pPr>
      <w:r w:rsidRPr="00C06068">
        <w:rPr>
          <w:bCs/>
        </w:rPr>
        <w:t>R</w:t>
      </w:r>
      <w:r w:rsidR="00D91D18" w:rsidRPr="00C06068">
        <w:rPr>
          <w:bCs/>
        </w:rPr>
        <w:t>eferences</w:t>
      </w:r>
    </w:p>
    <w:p w14:paraId="05486343" w14:textId="41B313B2" w:rsidR="00EE142C" w:rsidRPr="00516174" w:rsidRDefault="00EE142C" w:rsidP="004A53B6"/>
    <w:p w14:paraId="4514ACF3" w14:textId="5606D429" w:rsidR="00EE142C" w:rsidRPr="00516174" w:rsidRDefault="00EE142C" w:rsidP="00EE142C"/>
    <w:p w14:paraId="79D75BD2" w14:textId="77777777" w:rsidR="004A53B6" w:rsidRPr="00516174" w:rsidRDefault="004A53B6" w:rsidP="004A53B6">
      <w:pPr>
        <w:pStyle w:val="SANDReferenceListItemSequential"/>
        <w:tabs>
          <w:tab w:val="left" w:pos="720"/>
          <w:tab w:val="right" w:pos="8460"/>
        </w:tabs>
      </w:pPr>
      <w:r w:rsidRPr="00516174">
        <w:t>Snyder, J. P., Map Projections – A Working Manual, USGS Prof. Paper 1395, 1987.</w:t>
      </w:r>
    </w:p>
    <w:p w14:paraId="55EA8A1D" w14:textId="77777777" w:rsidR="004A53B6" w:rsidRPr="00516174" w:rsidRDefault="004A53B6" w:rsidP="004A53B6">
      <w:pPr>
        <w:pStyle w:val="SANDReferenceListItemSequential"/>
        <w:tabs>
          <w:tab w:val="left" w:pos="720"/>
          <w:tab w:val="right" w:pos="8460"/>
        </w:tabs>
      </w:pPr>
      <w:r w:rsidRPr="00516174">
        <w:t>Vincenty, T., Survey Review, 23, No 176, p 88-93, 1975</w:t>
      </w:r>
    </w:p>
    <w:p w14:paraId="21C15A12" w14:textId="77777777" w:rsidR="004A53B6" w:rsidRPr="00516174" w:rsidRDefault="004A53B6" w:rsidP="004A53B6">
      <w:pPr>
        <w:pStyle w:val="SANDReferenceListItemSequential"/>
        <w:tabs>
          <w:tab w:val="left" w:pos="720"/>
          <w:tab w:val="right" w:pos="8460"/>
        </w:tabs>
      </w:pPr>
      <w:r w:rsidRPr="00516174">
        <w:t>Zwillinger, D., CRC Standard Mathematical Tables and Formulae, 31rst Edition, 2003.</w:t>
      </w:r>
    </w:p>
    <w:p w14:paraId="5F060A99" w14:textId="22625FAB" w:rsidR="00960D08" w:rsidRPr="00516174" w:rsidRDefault="00960D08" w:rsidP="004A53B6">
      <w:pPr>
        <w:pStyle w:val="SANDReferenceListItemSequential"/>
        <w:numPr>
          <w:ilvl w:val="0"/>
          <w:numId w:val="0"/>
        </w:numPr>
        <w:ind w:left="720"/>
      </w:pPr>
    </w:p>
    <w:p w14:paraId="08CC616A" w14:textId="00C3E8CD" w:rsidR="00EE142C" w:rsidRPr="00516174" w:rsidRDefault="00EE142C" w:rsidP="00EE142C">
      <w:pPr>
        <w:pStyle w:val="SANDBODY"/>
      </w:pPr>
    </w:p>
    <w:p w14:paraId="23C1DC6D" w14:textId="73AA2930" w:rsidR="00EE142C" w:rsidRPr="00516174" w:rsidRDefault="00EE142C" w:rsidP="00EE142C">
      <w:r w:rsidRPr="00516174">
        <w:br w:type="page"/>
      </w:r>
    </w:p>
    <w:p w14:paraId="48528023" w14:textId="107B900C" w:rsidR="00CE3988" w:rsidRPr="00CF2337" w:rsidRDefault="00DF36C3" w:rsidP="00CF2337">
      <w:pPr>
        <w:pStyle w:val="SANDDistribution"/>
        <w:rPr>
          <w:b w:val="0"/>
        </w:rPr>
      </w:pPr>
      <w:bookmarkStart w:id="508" w:name="currloc"/>
      <w:bookmarkStart w:id="509" w:name="Distribution"/>
      <w:bookmarkStart w:id="510" w:name="_Toc521311124"/>
      <w:bookmarkStart w:id="511" w:name="_Hlk521310199"/>
      <w:bookmarkEnd w:id="508"/>
      <w:r w:rsidRPr="00516174">
        <w:rPr>
          <w:b w:val="0"/>
        </w:rPr>
        <w:t>Distribution</w:t>
      </w:r>
      <w:bookmarkStart w:id="512" w:name="_Hlk521328940"/>
      <w:bookmarkStart w:id="513" w:name="_Hlk523058507"/>
      <w:bookmarkEnd w:id="509"/>
      <w:bookmarkEnd w:id="510"/>
      <w:bookmarkEnd w:id="511"/>
    </w:p>
    <w:p w14:paraId="200AA00D" w14:textId="77777777" w:rsidR="00CE3988" w:rsidRPr="00516174" w:rsidRDefault="00CE3988" w:rsidP="00CE3988">
      <w:pPr>
        <w:pStyle w:val="SANDCaptionTable"/>
        <w:jc w:val="left"/>
        <w:rPr>
          <w:b w:val="0"/>
        </w:rPr>
      </w:pPr>
      <w:r w:rsidRPr="00516174">
        <w:rPr>
          <w:b w:val="0"/>
        </w:rPr>
        <w:t>Email—Internal</w:t>
      </w:r>
    </w:p>
    <w:tbl>
      <w:tblPr>
        <w:tblStyle w:val="SANDTableStyle"/>
        <w:tblW w:w="0" w:type="auto"/>
        <w:tblInd w:w="0" w:type="dxa"/>
        <w:tblLook w:val="04A0" w:firstRow="1" w:lastRow="0" w:firstColumn="1" w:lastColumn="0" w:noHBand="0" w:noVBand="1"/>
      </w:tblPr>
      <w:tblGrid>
        <w:gridCol w:w="3235"/>
        <w:gridCol w:w="1439"/>
        <w:gridCol w:w="3511"/>
      </w:tblGrid>
      <w:tr w:rsidR="00CE3988" w:rsidRPr="00516174" w14:paraId="4BF01D87" w14:textId="77777777" w:rsidTr="0097195D">
        <w:trPr>
          <w:cnfStyle w:val="100000000000" w:firstRow="1" w:lastRow="0" w:firstColumn="0" w:lastColumn="0" w:oddVBand="0" w:evenVBand="0" w:oddHBand="0" w:evenHBand="0" w:firstRowFirstColumn="0" w:firstRowLastColumn="0" w:lastRowFirstColumn="0" w:lastRowLastColumn="0"/>
        </w:trPr>
        <w:tc>
          <w:tcPr>
            <w:tcW w:w="3235" w:type="dxa"/>
          </w:tcPr>
          <w:p w14:paraId="52AAC453" w14:textId="77777777" w:rsidR="00CE3988" w:rsidRPr="00516174" w:rsidRDefault="00CE3988" w:rsidP="0097195D">
            <w:pPr>
              <w:pStyle w:val="SANDTableHead"/>
              <w:rPr>
                <w:b w:val="0"/>
              </w:rPr>
            </w:pPr>
            <w:r w:rsidRPr="00516174">
              <w:rPr>
                <w:b w:val="0"/>
              </w:rPr>
              <w:t>Name</w:t>
            </w:r>
          </w:p>
        </w:tc>
        <w:tc>
          <w:tcPr>
            <w:tcW w:w="1439" w:type="dxa"/>
          </w:tcPr>
          <w:p w14:paraId="7C3A876E" w14:textId="77777777" w:rsidR="00CE3988" w:rsidRPr="00516174" w:rsidRDefault="00CE3988" w:rsidP="0097195D">
            <w:pPr>
              <w:pStyle w:val="SANDTableHead"/>
              <w:rPr>
                <w:b w:val="0"/>
              </w:rPr>
            </w:pPr>
            <w:r w:rsidRPr="00516174">
              <w:rPr>
                <w:b w:val="0"/>
              </w:rPr>
              <w:t>Org.</w:t>
            </w:r>
          </w:p>
        </w:tc>
        <w:tc>
          <w:tcPr>
            <w:tcW w:w="3511" w:type="dxa"/>
          </w:tcPr>
          <w:p w14:paraId="6C6A7AA6" w14:textId="77777777" w:rsidR="00CE3988" w:rsidRPr="00516174" w:rsidRDefault="00CE3988" w:rsidP="0097195D">
            <w:pPr>
              <w:pStyle w:val="SANDTableHead"/>
              <w:rPr>
                <w:b w:val="0"/>
              </w:rPr>
            </w:pPr>
            <w:r w:rsidRPr="00516174">
              <w:rPr>
                <w:b w:val="0"/>
              </w:rPr>
              <w:t>Sandia Email Address</w:t>
            </w:r>
          </w:p>
        </w:tc>
      </w:tr>
      <w:tr w:rsidR="00B928E7" w:rsidRPr="00516174" w14:paraId="531D5530" w14:textId="77777777" w:rsidTr="0097195D">
        <w:tc>
          <w:tcPr>
            <w:tcW w:w="3235" w:type="dxa"/>
          </w:tcPr>
          <w:p w14:paraId="7B71D972" w14:textId="1DC62437" w:rsidR="00B928E7" w:rsidRDefault="00B928E7" w:rsidP="00B928E7">
            <w:pPr>
              <w:pStyle w:val="SANDTableText"/>
            </w:pPr>
            <w:r>
              <w:t>Andrea Conley</w:t>
            </w:r>
          </w:p>
        </w:tc>
        <w:tc>
          <w:tcPr>
            <w:tcW w:w="1439" w:type="dxa"/>
          </w:tcPr>
          <w:p w14:paraId="59AFDE1A" w14:textId="11EFEB7A" w:rsidR="00B928E7" w:rsidRDefault="00B928E7" w:rsidP="00B928E7">
            <w:pPr>
              <w:pStyle w:val="SANDTableText"/>
            </w:pPr>
            <w:r>
              <w:t>06752</w:t>
            </w:r>
          </w:p>
        </w:tc>
        <w:tc>
          <w:tcPr>
            <w:tcW w:w="3511" w:type="dxa"/>
          </w:tcPr>
          <w:p w14:paraId="4AE876AB" w14:textId="3E6E393E" w:rsidR="00B928E7" w:rsidRDefault="00000000" w:rsidP="00B928E7">
            <w:pPr>
              <w:pStyle w:val="SANDTableText"/>
            </w:pPr>
            <w:hyperlink r:id="rId115" w:history="1">
              <w:r w:rsidR="00B928E7" w:rsidRPr="00951DC4">
                <w:rPr>
                  <w:rStyle w:val="Hyperlink"/>
                </w:rPr>
                <w:t>acconle@sandia.gov</w:t>
              </w:r>
            </w:hyperlink>
            <w:r w:rsidR="00B928E7">
              <w:t xml:space="preserve"> </w:t>
            </w:r>
          </w:p>
        </w:tc>
      </w:tr>
      <w:tr w:rsidR="00B928E7" w:rsidRPr="00516174" w14:paraId="486099B7" w14:textId="77777777" w:rsidTr="0097195D">
        <w:tc>
          <w:tcPr>
            <w:tcW w:w="3235" w:type="dxa"/>
          </w:tcPr>
          <w:p w14:paraId="55A99B2F" w14:textId="4932ABA0" w:rsidR="00B928E7" w:rsidRPr="00516174" w:rsidRDefault="00B928E7" w:rsidP="00B928E7">
            <w:pPr>
              <w:pStyle w:val="SANDTableText"/>
            </w:pPr>
            <w:r>
              <w:t>John Merchant</w:t>
            </w:r>
          </w:p>
        </w:tc>
        <w:tc>
          <w:tcPr>
            <w:tcW w:w="1439" w:type="dxa"/>
          </w:tcPr>
          <w:p w14:paraId="66B33D6D" w14:textId="6DF1A238" w:rsidR="00B928E7" w:rsidRPr="00516174" w:rsidRDefault="00B928E7" w:rsidP="00B928E7">
            <w:pPr>
              <w:pStyle w:val="SANDTableText"/>
            </w:pPr>
            <w:r>
              <w:t>06752</w:t>
            </w:r>
          </w:p>
        </w:tc>
        <w:tc>
          <w:tcPr>
            <w:tcW w:w="3511" w:type="dxa"/>
          </w:tcPr>
          <w:p w14:paraId="05487942" w14:textId="23ADFE08" w:rsidR="00B928E7" w:rsidRPr="00516174" w:rsidRDefault="00000000" w:rsidP="00B928E7">
            <w:pPr>
              <w:pStyle w:val="SANDTableText"/>
            </w:pPr>
            <w:hyperlink r:id="rId116" w:history="1">
              <w:r w:rsidR="00B928E7" w:rsidRPr="00165BE8">
                <w:rPr>
                  <w:rStyle w:val="Hyperlink"/>
                </w:rPr>
                <w:t>bjmerch@sandia.gov</w:t>
              </w:r>
            </w:hyperlink>
            <w:r w:rsidR="00B928E7">
              <w:t xml:space="preserve"> </w:t>
            </w:r>
          </w:p>
        </w:tc>
      </w:tr>
      <w:tr w:rsidR="00B928E7" w:rsidRPr="00516174" w14:paraId="21D3DB98" w14:textId="77777777" w:rsidTr="0097195D">
        <w:tc>
          <w:tcPr>
            <w:tcW w:w="3235" w:type="dxa"/>
          </w:tcPr>
          <w:p w14:paraId="3F6F6ED6" w14:textId="3B0066A2" w:rsidR="00B928E7" w:rsidRPr="00516174" w:rsidRDefault="00F03876" w:rsidP="00B928E7">
            <w:pPr>
              <w:pStyle w:val="SANDTableText"/>
            </w:pPr>
            <w:r>
              <w:t>Daniel Gonzales</w:t>
            </w:r>
          </w:p>
        </w:tc>
        <w:tc>
          <w:tcPr>
            <w:tcW w:w="1439" w:type="dxa"/>
          </w:tcPr>
          <w:p w14:paraId="30FBDAEA" w14:textId="7050818B" w:rsidR="00B928E7" w:rsidRPr="00516174" w:rsidRDefault="00B928E7" w:rsidP="00B928E7">
            <w:pPr>
              <w:pStyle w:val="SANDTableText"/>
            </w:pPr>
            <w:r>
              <w:t>06752</w:t>
            </w:r>
          </w:p>
        </w:tc>
        <w:tc>
          <w:tcPr>
            <w:tcW w:w="3511" w:type="dxa"/>
          </w:tcPr>
          <w:p w14:paraId="490A0E4F" w14:textId="2E30B6AF" w:rsidR="00B928E7" w:rsidRPr="00516174" w:rsidRDefault="00000000" w:rsidP="00B928E7">
            <w:pPr>
              <w:pStyle w:val="SANDTableText"/>
            </w:pPr>
            <w:hyperlink r:id="rId117" w:history="1">
              <w:r w:rsidR="00D26496" w:rsidRPr="00CF3F4B">
                <w:rPr>
                  <w:rStyle w:val="Hyperlink"/>
                </w:rPr>
                <w:t>dgonza2@sandia.gov</w:t>
              </w:r>
            </w:hyperlink>
            <w:r w:rsidR="00D26496">
              <w:t xml:space="preserve">   </w:t>
            </w:r>
          </w:p>
        </w:tc>
      </w:tr>
      <w:tr w:rsidR="00B928E7" w:rsidRPr="00516174" w14:paraId="3FE7520D" w14:textId="77777777" w:rsidTr="0079231E">
        <w:trPr>
          <w:trHeight w:val="364"/>
        </w:trPr>
        <w:tc>
          <w:tcPr>
            <w:tcW w:w="3235" w:type="dxa"/>
          </w:tcPr>
          <w:p w14:paraId="579C2977" w14:textId="651A55B9" w:rsidR="00B928E7" w:rsidRPr="00516174" w:rsidRDefault="00B928E7" w:rsidP="00B928E7">
            <w:pPr>
              <w:pStyle w:val="SANDTableText"/>
            </w:pPr>
            <w:r>
              <w:t>Stephanie Teich-McGoldrick</w:t>
            </w:r>
          </w:p>
        </w:tc>
        <w:tc>
          <w:tcPr>
            <w:tcW w:w="1439" w:type="dxa"/>
          </w:tcPr>
          <w:p w14:paraId="1CEF8C81" w14:textId="3716C5E6" w:rsidR="00B928E7" w:rsidRPr="00516174" w:rsidRDefault="00B928E7" w:rsidP="00B928E7">
            <w:pPr>
              <w:pStyle w:val="SANDTableText"/>
            </w:pPr>
            <w:r>
              <w:t>06756</w:t>
            </w:r>
          </w:p>
        </w:tc>
        <w:tc>
          <w:tcPr>
            <w:tcW w:w="3511" w:type="dxa"/>
          </w:tcPr>
          <w:p w14:paraId="2CEDF546" w14:textId="456D6C75" w:rsidR="00B928E7" w:rsidRPr="00516174" w:rsidRDefault="00000000" w:rsidP="00B928E7">
            <w:pPr>
              <w:pStyle w:val="SANDTableText"/>
            </w:pPr>
            <w:hyperlink r:id="rId118" w:history="1">
              <w:r w:rsidR="00B928E7" w:rsidRPr="00165BE8">
                <w:rPr>
                  <w:rStyle w:val="Hyperlink"/>
                </w:rPr>
                <w:t>steichm@sandia.gov</w:t>
              </w:r>
            </w:hyperlink>
            <w:r w:rsidR="00B928E7">
              <w:t xml:space="preserve"> </w:t>
            </w:r>
          </w:p>
        </w:tc>
      </w:tr>
      <w:tr w:rsidR="00B928E7" w:rsidRPr="00516174" w14:paraId="5D7565C5" w14:textId="77777777" w:rsidTr="0097195D">
        <w:tc>
          <w:tcPr>
            <w:tcW w:w="3235" w:type="dxa"/>
          </w:tcPr>
          <w:p w14:paraId="30B00257" w14:textId="51AD1914" w:rsidR="00B928E7" w:rsidRDefault="00B928E7" w:rsidP="00B928E7">
            <w:pPr>
              <w:pStyle w:val="SANDTableText"/>
            </w:pPr>
            <w:r>
              <w:t>Brian Young</w:t>
            </w:r>
          </w:p>
        </w:tc>
        <w:tc>
          <w:tcPr>
            <w:tcW w:w="1439" w:type="dxa"/>
          </w:tcPr>
          <w:p w14:paraId="6B567F05" w14:textId="3F287F3A" w:rsidR="00B928E7" w:rsidRDefault="00B928E7" w:rsidP="00B928E7">
            <w:pPr>
              <w:pStyle w:val="SANDTableText"/>
            </w:pPr>
            <w:r>
              <w:t>08861</w:t>
            </w:r>
          </w:p>
        </w:tc>
        <w:tc>
          <w:tcPr>
            <w:tcW w:w="3511" w:type="dxa"/>
          </w:tcPr>
          <w:p w14:paraId="7053E497" w14:textId="557B1CFA" w:rsidR="00B928E7" w:rsidRDefault="00000000" w:rsidP="00B928E7">
            <w:pPr>
              <w:pStyle w:val="SANDTableText"/>
            </w:pPr>
            <w:hyperlink r:id="rId119" w:history="1">
              <w:r w:rsidR="00B928E7" w:rsidRPr="002640C5">
                <w:rPr>
                  <w:rStyle w:val="Hyperlink"/>
                </w:rPr>
                <w:t>byoung@sandia.gov</w:t>
              </w:r>
            </w:hyperlink>
            <w:r w:rsidR="00B928E7">
              <w:t xml:space="preserve"> </w:t>
            </w:r>
          </w:p>
        </w:tc>
      </w:tr>
      <w:tr w:rsidR="0079231E" w:rsidRPr="00516174" w14:paraId="1A82C6B8" w14:textId="77777777" w:rsidTr="0097195D">
        <w:tc>
          <w:tcPr>
            <w:tcW w:w="3235" w:type="dxa"/>
          </w:tcPr>
          <w:p w14:paraId="1FDACC25" w14:textId="53BBEA97" w:rsidR="0079231E" w:rsidRDefault="0079231E" w:rsidP="0079231E">
            <w:pPr>
              <w:pStyle w:val="SANDTableText"/>
            </w:pPr>
            <w:r>
              <w:rPr>
                <w:rFonts w:cs="Arial"/>
              </w:rPr>
              <w:t>Kathy Davenport</w:t>
            </w:r>
          </w:p>
        </w:tc>
        <w:tc>
          <w:tcPr>
            <w:tcW w:w="1439" w:type="dxa"/>
          </w:tcPr>
          <w:p w14:paraId="27D67B96" w14:textId="184B375B" w:rsidR="0079231E" w:rsidRDefault="0079231E" w:rsidP="0079231E">
            <w:pPr>
              <w:pStyle w:val="SANDTableText"/>
            </w:pPr>
            <w:r>
              <w:rPr>
                <w:rFonts w:cs="Arial"/>
              </w:rPr>
              <w:t>06756</w:t>
            </w:r>
          </w:p>
        </w:tc>
        <w:tc>
          <w:tcPr>
            <w:tcW w:w="3511" w:type="dxa"/>
          </w:tcPr>
          <w:p w14:paraId="6A5002A8" w14:textId="189761B9" w:rsidR="0079231E" w:rsidRDefault="00000000" w:rsidP="0079231E">
            <w:pPr>
              <w:pStyle w:val="SANDTableText"/>
            </w:pPr>
            <w:hyperlink r:id="rId120" w:history="1">
              <w:r w:rsidR="0079231E" w:rsidRPr="008217CC">
                <w:rPr>
                  <w:rStyle w:val="Hyperlink"/>
                  <w:rFonts w:cs="Arial"/>
                </w:rPr>
                <w:t>kdavenp@sandia.gov</w:t>
              </w:r>
            </w:hyperlink>
          </w:p>
        </w:tc>
      </w:tr>
      <w:tr w:rsidR="0079231E" w:rsidRPr="00516174" w14:paraId="5C0CFEBA" w14:textId="77777777" w:rsidTr="0097195D">
        <w:tc>
          <w:tcPr>
            <w:tcW w:w="3235" w:type="dxa"/>
          </w:tcPr>
          <w:p w14:paraId="5FA39C7A" w14:textId="2B39FED1" w:rsidR="0079231E" w:rsidRDefault="0079231E" w:rsidP="0079231E">
            <w:pPr>
              <w:pStyle w:val="SANDTableText"/>
              <w:rPr>
                <w:rFonts w:cs="Arial"/>
              </w:rPr>
            </w:pPr>
            <w:r>
              <w:rPr>
                <w:rFonts w:cs="Arial"/>
              </w:rPr>
              <w:t>Robert Porritt</w:t>
            </w:r>
          </w:p>
        </w:tc>
        <w:tc>
          <w:tcPr>
            <w:tcW w:w="1439" w:type="dxa"/>
          </w:tcPr>
          <w:p w14:paraId="22B6E311" w14:textId="4E1CBD9C" w:rsidR="0079231E" w:rsidRDefault="0079231E" w:rsidP="0079231E">
            <w:pPr>
              <w:pStyle w:val="SANDTableText"/>
              <w:rPr>
                <w:rFonts w:cs="Arial"/>
              </w:rPr>
            </w:pPr>
            <w:r>
              <w:rPr>
                <w:rFonts w:cs="Arial"/>
              </w:rPr>
              <w:t>06756</w:t>
            </w:r>
          </w:p>
        </w:tc>
        <w:tc>
          <w:tcPr>
            <w:tcW w:w="3511" w:type="dxa"/>
          </w:tcPr>
          <w:p w14:paraId="5D31D6DF" w14:textId="7BF5B89D" w:rsidR="0079231E" w:rsidRDefault="00000000" w:rsidP="0079231E">
            <w:pPr>
              <w:pStyle w:val="SANDTableText"/>
            </w:pPr>
            <w:hyperlink r:id="rId121" w:history="1">
              <w:r w:rsidR="0079231E" w:rsidRPr="00CF3F4B">
                <w:rPr>
                  <w:rStyle w:val="Hyperlink"/>
                </w:rPr>
                <w:t>rwporri@sandia.gov</w:t>
              </w:r>
            </w:hyperlink>
            <w:r w:rsidR="0079231E">
              <w:t xml:space="preserve"> </w:t>
            </w:r>
          </w:p>
        </w:tc>
      </w:tr>
      <w:tr w:rsidR="0079231E" w:rsidRPr="00516174" w14:paraId="3B3F6723" w14:textId="77777777" w:rsidTr="0097195D">
        <w:tc>
          <w:tcPr>
            <w:tcW w:w="3235" w:type="dxa"/>
          </w:tcPr>
          <w:p w14:paraId="1CE2D4A2" w14:textId="102285CE" w:rsidR="0079231E" w:rsidRDefault="0079231E" w:rsidP="0079231E">
            <w:pPr>
              <w:pStyle w:val="SANDTableText"/>
              <w:rPr>
                <w:rFonts w:cs="Arial"/>
              </w:rPr>
            </w:pPr>
            <w:r>
              <w:rPr>
                <w:rFonts w:cs="Arial"/>
              </w:rPr>
              <w:t>Julia Sakamoto</w:t>
            </w:r>
          </w:p>
        </w:tc>
        <w:tc>
          <w:tcPr>
            <w:tcW w:w="1439" w:type="dxa"/>
          </w:tcPr>
          <w:p w14:paraId="45041987" w14:textId="4BFA2962" w:rsidR="0079231E" w:rsidRDefault="0079231E" w:rsidP="0079231E">
            <w:pPr>
              <w:pStyle w:val="SANDTableText"/>
              <w:rPr>
                <w:rFonts w:cs="Arial"/>
              </w:rPr>
            </w:pPr>
            <w:r>
              <w:rPr>
                <w:rFonts w:cs="Arial"/>
              </w:rPr>
              <w:t>06752</w:t>
            </w:r>
          </w:p>
        </w:tc>
        <w:tc>
          <w:tcPr>
            <w:tcW w:w="3511" w:type="dxa"/>
          </w:tcPr>
          <w:p w14:paraId="49541F3E" w14:textId="302F6266" w:rsidR="0079231E" w:rsidRDefault="00000000" w:rsidP="0079231E">
            <w:pPr>
              <w:pStyle w:val="SANDTableText"/>
            </w:pPr>
            <w:hyperlink r:id="rId122" w:history="1">
              <w:r w:rsidR="0079231E" w:rsidRPr="00CF3F4B">
                <w:rPr>
                  <w:rStyle w:val="Hyperlink"/>
                </w:rPr>
                <w:t>jsakomo@sandia.gov</w:t>
              </w:r>
            </w:hyperlink>
            <w:r w:rsidR="0079231E">
              <w:t xml:space="preserve"> </w:t>
            </w:r>
          </w:p>
        </w:tc>
      </w:tr>
      <w:tr w:rsidR="0079231E" w:rsidRPr="00516174" w14:paraId="5DB14E67" w14:textId="77777777" w:rsidTr="0097195D">
        <w:tc>
          <w:tcPr>
            <w:tcW w:w="3235" w:type="dxa"/>
          </w:tcPr>
          <w:p w14:paraId="28438B79" w14:textId="77777777" w:rsidR="0079231E" w:rsidRPr="00516174" w:rsidRDefault="0079231E" w:rsidP="0079231E">
            <w:pPr>
              <w:pStyle w:val="SANDTableText"/>
            </w:pPr>
            <w:r w:rsidRPr="00516174">
              <w:t>Technical Library</w:t>
            </w:r>
          </w:p>
        </w:tc>
        <w:tc>
          <w:tcPr>
            <w:tcW w:w="1439" w:type="dxa"/>
          </w:tcPr>
          <w:p w14:paraId="424A7720" w14:textId="0C9FDD1D" w:rsidR="0079231E" w:rsidRPr="00516174" w:rsidRDefault="0079231E" w:rsidP="0079231E">
            <w:pPr>
              <w:pStyle w:val="SANDTableText"/>
            </w:pPr>
            <w:r w:rsidRPr="00516174">
              <w:t>01977</w:t>
            </w:r>
          </w:p>
        </w:tc>
        <w:tc>
          <w:tcPr>
            <w:tcW w:w="3511" w:type="dxa"/>
          </w:tcPr>
          <w:p w14:paraId="3DC8DC1E" w14:textId="3456C0DB" w:rsidR="0079231E" w:rsidRPr="00516174" w:rsidRDefault="0079231E" w:rsidP="0079231E">
            <w:pPr>
              <w:pStyle w:val="SANDTableText"/>
            </w:pPr>
            <w:r w:rsidRPr="00516174">
              <w:rPr>
                <w:rStyle w:val="Hyperlink"/>
              </w:rPr>
              <w:t>sanddocs@sandia.gov</w:t>
            </w:r>
          </w:p>
        </w:tc>
      </w:tr>
    </w:tbl>
    <w:p w14:paraId="071F41DD" w14:textId="55746570" w:rsidR="00CE3988" w:rsidRPr="00516174" w:rsidRDefault="00CE3988" w:rsidP="00D41515">
      <w:pPr>
        <w:pStyle w:val="SANDDistributionPubs"/>
      </w:pPr>
    </w:p>
    <w:p w14:paraId="552E6611" w14:textId="77777777" w:rsidR="00CE3988" w:rsidRPr="00516174" w:rsidRDefault="00CE3988" w:rsidP="00CE3988">
      <w:pPr>
        <w:pStyle w:val="SANDCaptionTable"/>
        <w:jc w:val="left"/>
        <w:rPr>
          <w:b w:val="0"/>
        </w:rPr>
      </w:pPr>
      <w:r w:rsidRPr="00516174">
        <w:rPr>
          <w:b w:val="0"/>
        </w:rPr>
        <w:t>Email—External (encrypt for OUO)</w:t>
      </w:r>
    </w:p>
    <w:tbl>
      <w:tblPr>
        <w:tblStyle w:val="SANDTableStyle"/>
        <w:tblW w:w="0" w:type="auto"/>
        <w:tblInd w:w="0" w:type="dxa"/>
        <w:tblLook w:val="04A0" w:firstRow="1" w:lastRow="0" w:firstColumn="1" w:lastColumn="0" w:noHBand="0" w:noVBand="1"/>
      </w:tblPr>
      <w:tblGrid>
        <w:gridCol w:w="3505"/>
        <w:gridCol w:w="2568"/>
        <w:gridCol w:w="2338"/>
      </w:tblGrid>
      <w:tr w:rsidR="00CE3988" w:rsidRPr="00516174" w14:paraId="5ACE7A0A" w14:textId="77777777" w:rsidTr="0079231E">
        <w:trPr>
          <w:cnfStyle w:val="100000000000" w:firstRow="1" w:lastRow="0" w:firstColumn="0" w:lastColumn="0" w:oddVBand="0" w:evenVBand="0" w:oddHBand="0" w:evenHBand="0" w:firstRowFirstColumn="0" w:firstRowLastColumn="0" w:lastRowFirstColumn="0" w:lastRowLastColumn="0"/>
        </w:trPr>
        <w:tc>
          <w:tcPr>
            <w:tcW w:w="3505" w:type="dxa"/>
          </w:tcPr>
          <w:p w14:paraId="700E8F83" w14:textId="77777777" w:rsidR="00CE3988" w:rsidRPr="00516174" w:rsidRDefault="00CE3988" w:rsidP="0097195D">
            <w:pPr>
              <w:pStyle w:val="SANDTableHead"/>
              <w:rPr>
                <w:b w:val="0"/>
              </w:rPr>
            </w:pPr>
            <w:r w:rsidRPr="00516174">
              <w:rPr>
                <w:b w:val="0"/>
              </w:rPr>
              <w:t>Name</w:t>
            </w:r>
          </w:p>
        </w:tc>
        <w:tc>
          <w:tcPr>
            <w:tcW w:w="2568" w:type="dxa"/>
          </w:tcPr>
          <w:p w14:paraId="79A47FA9" w14:textId="77777777" w:rsidR="00CE3988" w:rsidRPr="00516174" w:rsidRDefault="00CE3988" w:rsidP="0097195D">
            <w:pPr>
              <w:pStyle w:val="SANDTableHead"/>
              <w:rPr>
                <w:b w:val="0"/>
              </w:rPr>
            </w:pPr>
            <w:r w:rsidRPr="00516174">
              <w:rPr>
                <w:b w:val="0"/>
              </w:rPr>
              <w:t>Company Email Address</w:t>
            </w:r>
          </w:p>
        </w:tc>
        <w:tc>
          <w:tcPr>
            <w:tcW w:w="2338" w:type="dxa"/>
          </w:tcPr>
          <w:p w14:paraId="36C265F7" w14:textId="77777777" w:rsidR="00CE3988" w:rsidRPr="00516174" w:rsidRDefault="00CE3988" w:rsidP="0097195D">
            <w:pPr>
              <w:pStyle w:val="SANDTableHead"/>
              <w:rPr>
                <w:b w:val="0"/>
              </w:rPr>
            </w:pPr>
            <w:r w:rsidRPr="00516174">
              <w:rPr>
                <w:b w:val="0"/>
              </w:rPr>
              <w:t>Company Name</w:t>
            </w:r>
          </w:p>
        </w:tc>
      </w:tr>
      <w:tr w:rsidR="00CE3988" w:rsidRPr="00516174" w14:paraId="116CEECB" w14:textId="77777777" w:rsidTr="0079231E">
        <w:tc>
          <w:tcPr>
            <w:tcW w:w="3505" w:type="dxa"/>
          </w:tcPr>
          <w:p w14:paraId="3E2CAC26" w14:textId="7856E5D3" w:rsidR="00CE3988" w:rsidRPr="00516174" w:rsidRDefault="00834770" w:rsidP="0097195D">
            <w:pPr>
              <w:pStyle w:val="SANDTableText"/>
            </w:pPr>
            <w:r>
              <w:t>Jorge Roman-Nieves</w:t>
            </w:r>
          </w:p>
        </w:tc>
        <w:tc>
          <w:tcPr>
            <w:tcW w:w="2568" w:type="dxa"/>
          </w:tcPr>
          <w:p w14:paraId="52D4F177" w14:textId="5DBB61DC" w:rsidR="00CE3988" w:rsidRPr="00516174" w:rsidRDefault="00000000" w:rsidP="0097195D">
            <w:pPr>
              <w:pStyle w:val="SANDTableText"/>
            </w:pPr>
            <w:hyperlink r:id="rId123" w:history="1">
              <w:r w:rsidR="00834770" w:rsidRPr="00420048">
                <w:rPr>
                  <w:rStyle w:val="Hyperlink"/>
                </w:rPr>
                <w:t>jorge.roman-nieves.1@us.af.mil</w:t>
              </w:r>
            </w:hyperlink>
            <w:r w:rsidR="00834770">
              <w:t xml:space="preserve"> </w:t>
            </w:r>
          </w:p>
        </w:tc>
        <w:tc>
          <w:tcPr>
            <w:tcW w:w="2338" w:type="dxa"/>
          </w:tcPr>
          <w:p w14:paraId="4E403CE5" w14:textId="61AAA0EE" w:rsidR="00CE3988" w:rsidRPr="00516174" w:rsidRDefault="00834770" w:rsidP="0097195D">
            <w:pPr>
              <w:pStyle w:val="SANDTableText"/>
            </w:pPr>
            <w:r>
              <w:t>AFTAC</w:t>
            </w:r>
          </w:p>
        </w:tc>
      </w:tr>
      <w:tr w:rsidR="00CE3988" w:rsidRPr="00516174" w14:paraId="7D91A9A3" w14:textId="77777777" w:rsidTr="0079231E">
        <w:tc>
          <w:tcPr>
            <w:tcW w:w="3505" w:type="dxa"/>
          </w:tcPr>
          <w:p w14:paraId="1B118DCE" w14:textId="713CD9DA" w:rsidR="00CE3988" w:rsidRPr="00516174" w:rsidRDefault="00834770" w:rsidP="0097195D">
            <w:pPr>
              <w:pStyle w:val="SANDTableText"/>
            </w:pPr>
            <w:r>
              <w:t>Gregory Wagner</w:t>
            </w:r>
          </w:p>
        </w:tc>
        <w:tc>
          <w:tcPr>
            <w:tcW w:w="2568" w:type="dxa"/>
          </w:tcPr>
          <w:p w14:paraId="0B79EA30" w14:textId="1A0EECC9" w:rsidR="00CE3988" w:rsidRPr="00516174" w:rsidRDefault="00000000" w:rsidP="0097195D">
            <w:pPr>
              <w:pStyle w:val="SANDTableText"/>
            </w:pPr>
            <w:hyperlink r:id="rId124" w:history="1">
              <w:r w:rsidR="00834770" w:rsidRPr="00420048">
                <w:rPr>
                  <w:rStyle w:val="Hyperlink"/>
                </w:rPr>
                <w:t>gregory.wagner@us.af.mil</w:t>
              </w:r>
            </w:hyperlink>
            <w:r w:rsidR="00834770">
              <w:t xml:space="preserve"> </w:t>
            </w:r>
          </w:p>
        </w:tc>
        <w:tc>
          <w:tcPr>
            <w:tcW w:w="2338" w:type="dxa"/>
          </w:tcPr>
          <w:p w14:paraId="5F19D873" w14:textId="06139DE9" w:rsidR="00CE3988" w:rsidRPr="00516174" w:rsidRDefault="00834770" w:rsidP="0097195D">
            <w:pPr>
              <w:pStyle w:val="SANDTableText"/>
            </w:pPr>
            <w:r>
              <w:t>AFTAC</w:t>
            </w:r>
          </w:p>
        </w:tc>
      </w:tr>
      <w:tr w:rsidR="0079231E" w:rsidRPr="00516174" w14:paraId="757A3213" w14:textId="77777777" w:rsidTr="0079231E">
        <w:tc>
          <w:tcPr>
            <w:tcW w:w="3505" w:type="dxa"/>
          </w:tcPr>
          <w:p w14:paraId="604B7549" w14:textId="24D49D18" w:rsidR="0079231E" w:rsidRDefault="0079231E" w:rsidP="0079231E">
            <w:pPr>
              <w:pStyle w:val="SANDTableText"/>
            </w:pPr>
            <w:r>
              <w:t>Mike Begnaud</w:t>
            </w:r>
          </w:p>
        </w:tc>
        <w:tc>
          <w:tcPr>
            <w:tcW w:w="2568" w:type="dxa"/>
          </w:tcPr>
          <w:p w14:paraId="49DF4A02" w14:textId="07D5C511" w:rsidR="0079231E" w:rsidRDefault="00000000" w:rsidP="0079231E">
            <w:pPr>
              <w:pStyle w:val="SANDTableText"/>
            </w:pPr>
            <w:hyperlink r:id="rId125" w:history="1">
              <w:r w:rsidR="0079231E" w:rsidRPr="00165BE8">
                <w:rPr>
                  <w:rStyle w:val="Hyperlink"/>
                </w:rPr>
                <w:t>mbegnaud@lanl.gov</w:t>
              </w:r>
            </w:hyperlink>
          </w:p>
        </w:tc>
        <w:tc>
          <w:tcPr>
            <w:tcW w:w="2338" w:type="dxa"/>
          </w:tcPr>
          <w:p w14:paraId="16271C6D" w14:textId="2EF5C32A" w:rsidR="0079231E" w:rsidRDefault="0079231E" w:rsidP="0079231E">
            <w:pPr>
              <w:pStyle w:val="SANDTableText"/>
            </w:pPr>
            <w:r>
              <w:t>Los Alamos National Laboratory</w:t>
            </w:r>
          </w:p>
        </w:tc>
      </w:tr>
      <w:tr w:rsidR="0079231E" w:rsidRPr="00516174" w14:paraId="357A2720" w14:textId="77777777" w:rsidTr="0079231E">
        <w:tc>
          <w:tcPr>
            <w:tcW w:w="3505" w:type="dxa"/>
          </w:tcPr>
          <w:p w14:paraId="7CC7CEFD" w14:textId="0FA16B67" w:rsidR="0079231E" w:rsidRDefault="0079231E" w:rsidP="0079231E">
            <w:pPr>
              <w:pStyle w:val="SANDTableText"/>
            </w:pPr>
            <w:r>
              <w:t>Sanford Ballard</w:t>
            </w:r>
          </w:p>
        </w:tc>
        <w:tc>
          <w:tcPr>
            <w:tcW w:w="2568" w:type="dxa"/>
          </w:tcPr>
          <w:p w14:paraId="185CC7D5" w14:textId="72144387" w:rsidR="0079231E" w:rsidRDefault="00000000" w:rsidP="0079231E">
            <w:pPr>
              <w:pStyle w:val="SANDTableText"/>
            </w:pPr>
            <w:hyperlink r:id="rId126" w:history="1">
              <w:r w:rsidR="0079231E" w:rsidRPr="00420048">
                <w:rPr>
                  <w:rStyle w:val="Hyperlink"/>
                </w:rPr>
                <w:t>sballar@sandia.gov</w:t>
              </w:r>
            </w:hyperlink>
          </w:p>
        </w:tc>
        <w:tc>
          <w:tcPr>
            <w:tcW w:w="2338" w:type="dxa"/>
          </w:tcPr>
          <w:p w14:paraId="3A6AFD09" w14:textId="59717DEA" w:rsidR="0079231E" w:rsidRDefault="0079231E" w:rsidP="0079231E">
            <w:pPr>
              <w:pStyle w:val="SANDTableText"/>
            </w:pPr>
            <w:r>
              <w:t xml:space="preserve">Retired </w:t>
            </w:r>
          </w:p>
        </w:tc>
      </w:tr>
    </w:tbl>
    <w:p w14:paraId="5825C7B4" w14:textId="77777777" w:rsidR="00CE3988" w:rsidRPr="00516174" w:rsidRDefault="00CE3988" w:rsidP="00CE3988"/>
    <w:p w14:paraId="6715FD21" w14:textId="469BB040" w:rsidR="0035738F" w:rsidRPr="00516174" w:rsidRDefault="00CE3988">
      <w:pPr>
        <w:spacing w:after="160" w:line="259" w:lineRule="auto"/>
      </w:pPr>
      <w:r w:rsidRPr="00516174">
        <w:br w:type="page"/>
      </w:r>
      <w:bookmarkEnd w:id="512"/>
      <w:bookmarkEnd w:id="513"/>
    </w:p>
    <w:p w14:paraId="634542A5" w14:textId="77777777" w:rsidR="0035738F" w:rsidRPr="00516174" w:rsidRDefault="0035738F">
      <w:pPr>
        <w:spacing w:after="160" w:line="259" w:lineRule="auto"/>
      </w:pPr>
    </w:p>
    <w:p w14:paraId="7FAA5136" w14:textId="0149A79C" w:rsidR="0035738F" w:rsidRPr="00516174" w:rsidRDefault="0035738F" w:rsidP="0035738F">
      <w:pPr>
        <w:pStyle w:val="SANDBlankPage"/>
      </w:pPr>
    </w:p>
    <w:p w14:paraId="7EC237CF" w14:textId="7F6B9C07" w:rsidR="00DF1EC9" w:rsidRPr="00516174" w:rsidRDefault="00DF1EC9" w:rsidP="00FC31B4">
      <w:pPr>
        <w:spacing w:after="160" w:line="259" w:lineRule="auto"/>
      </w:pPr>
      <w:r w:rsidRPr="00516174">
        <w:br w:type="page"/>
      </w:r>
    </w:p>
    <w:p w14:paraId="39597DAB" w14:textId="77777777" w:rsidR="006E06BE" w:rsidRPr="00516174" w:rsidRDefault="006E06BE" w:rsidP="00DF36C3">
      <w:pPr>
        <w:pStyle w:val="SANDBODY"/>
        <w:sectPr w:rsidR="006E06BE" w:rsidRPr="00516174">
          <w:headerReference w:type="default" r:id="rId127"/>
          <w:footerReference w:type="default" r:id="rId128"/>
          <w:headerReference w:type="first" r:id="rId129"/>
          <w:pgSz w:w="12240" w:h="15840"/>
          <w:pgMar w:top="1440" w:right="1440" w:bottom="1440" w:left="1440" w:header="720" w:footer="720" w:gutter="0"/>
          <w:cols w:space="720"/>
          <w:docGrid w:linePitch="360"/>
        </w:sectPr>
      </w:pPr>
    </w:p>
    <w:p w14:paraId="30996749" w14:textId="78F2DCC7" w:rsidR="00DF36C3" w:rsidRPr="00516174" w:rsidRDefault="00DF36C3" w:rsidP="00DF36C3">
      <w:pPr>
        <w:pStyle w:val="SANDBODY"/>
      </w:pPr>
    </w:p>
    <w:sectPr w:rsidR="00DF36C3" w:rsidRPr="00516174" w:rsidSect="00666D92">
      <w:headerReference w:type="default" r:id="rId130"/>
      <w:footerReference w:type="default" r:id="rId131"/>
      <w:pgSz w:w="12240" w:h="15840" w:code="1"/>
      <w:pgMar w:top="1440" w:right="1440" w:bottom="144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D3081" w14:textId="77777777" w:rsidR="002B0D48" w:rsidRDefault="002B0D48" w:rsidP="000E3FED">
      <w:r>
        <w:separator/>
      </w:r>
    </w:p>
  </w:endnote>
  <w:endnote w:type="continuationSeparator" w:id="0">
    <w:p w14:paraId="3D6DA4FF" w14:textId="77777777" w:rsidR="002B0D48" w:rsidRDefault="002B0D48" w:rsidP="000E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F0C68C47-F32F-2B46-BF51-DC003EAC542A}"/>
  </w:font>
  <w:font w:name="Times New Roman">
    <w:panose1 w:val="02020603050405020304"/>
    <w:charset w:val="00"/>
    <w:family w:val="roman"/>
    <w:pitch w:val="variable"/>
    <w:sig w:usb0="E0002EFF" w:usb1="C000785B" w:usb2="00000009" w:usb3="00000000" w:csb0="000001FF" w:csb1="00000000"/>
    <w:embedRegular r:id="rId2" w:fontKey="{E23C39DA-1279-A34B-B235-277188C45527}"/>
    <w:embedBold r:id="rId3" w:fontKey="{26A698B1-BEB8-A14E-BEC5-DF1699B19B02}"/>
    <w:embedItalic r:id="rId4" w:fontKey="{4F2C6AD8-931F-174E-9C01-E0CC8B01D6E5}"/>
    <w:embedBoldItalic r:id="rId5" w:fontKey="{336F196B-2295-EC4A-AD3C-EE631D4C1AFF}"/>
  </w:font>
  <w:font w:name="Courier New">
    <w:panose1 w:val="02070309020205020404"/>
    <w:charset w:val="00"/>
    <w:family w:val="modern"/>
    <w:pitch w:val="fixed"/>
    <w:sig w:usb0="E0002EFF" w:usb1="C0007843" w:usb2="00000009" w:usb3="00000000" w:csb0="000001FF" w:csb1="00000000"/>
    <w:embedRegular r:id="rId6" w:fontKey="{0919C1C6-9A8B-F24B-A20A-AE86A4D8E8AC}"/>
  </w:font>
  <w:font w:name="Wingdings">
    <w:panose1 w:val="05000000000000000000"/>
    <w:charset w:val="4D"/>
    <w:family w:val="decorative"/>
    <w:pitch w:val="variable"/>
    <w:sig w:usb0="00000003" w:usb1="00000000" w:usb2="00000000" w:usb3="00000000" w:csb0="80000001" w:csb1="00000000"/>
    <w:embedRegular r:id="rId7" w:fontKey="{093C51A8-F4D8-3941-BF0B-996F9EC2A442}"/>
  </w:font>
  <w:font w:name="Garamond">
    <w:panose1 w:val="02020404030301010803"/>
    <w:charset w:val="00"/>
    <w:family w:val="roman"/>
    <w:pitch w:val="variable"/>
    <w:sig w:usb0="00000287" w:usb1="00000002" w:usb2="00000000" w:usb3="00000000" w:csb0="0000009F" w:csb1="00000000"/>
    <w:embedRegular r:id="rId8" w:fontKey="{6B075CC0-13B6-7C4B-A9A4-E87F2E4E7C0D}"/>
    <w:embedBold r:id="rId9" w:fontKey="{F1C21EA0-1E1F-ED4F-99B4-77D63BCD3A1A}"/>
    <w:embedItalic r:id="rId10" w:fontKey="{72ED69AD-7555-2F44-8365-7E9C9DAA1D2C}"/>
    <w:embedBoldItalic r:id="rId11" w:fontKey="{911D893F-C682-0D47-90F6-C295659E4684}"/>
  </w:font>
  <w:font w:name="Calibri">
    <w:panose1 w:val="020F0502020204030204"/>
    <w:charset w:val="00"/>
    <w:family w:val="swiss"/>
    <w:pitch w:val="variable"/>
    <w:sig w:usb0="E0002AFF" w:usb1="C000247B" w:usb2="00000009" w:usb3="00000000" w:csb0="000001FF" w:csb1="00000000"/>
    <w:embedRegular r:id="rId12" w:fontKey="{9AEDE346-1A4B-1747-9926-F7FA9DC6F573}"/>
    <w:embedBold r:id="rId13" w:fontKey="{358BE646-94B8-E447-8F71-A667C9280EA2}"/>
  </w:font>
  <w:font w:name="Arial">
    <w:panose1 w:val="020B0604020202020204"/>
    <w:charset w:val="00"/>
    <w:family w:val="swiss"/>
    <w:pitch w:val="variable"/>
    <w:sig w:usb0="E0002AFF" w:usb1="C0007843" w:usb2="00000009" w:usb3="00000000" w:csb0="000001FF" w:csb1="00000000"/>
    <w:embedRegular r:id="rId14" w:fontKey="{902CD3F3-C637-E54D-9812-4C6FBEE0274A}"/>
    <w:embedBold r:id="rId15" w:fontKey="{346A98EE-48B4-BA42-A284-BF227959F3E9}"/>
    <w:embedItalic r:id="rId16" w:fontKey="{215DA01C-1DA4-A742-A27E-29617B69A1A4}"/>
    <w:embedBoldItalic r:id="rId17" w:fontKey="{B511FD76-95B6-B846-92D3-05D1A87C0FEE}"/>
  </w:font>
  <w:font w:name="Arial Bold">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1" w:fontKey="{BAC6284C-65C9-4E40-AFAD-F68751291749}"/>
  </w:font>
  <w:font w:name="Consolas">
    <w:panose1 w:val="020B0609020204030204"/>
    <w:charset w:val="00"/>
    <w:family w:val="modern"/>
    <w:pitch w:val="fixed"/>
    <w:sig w:usb0="E10002FF" w:usb1="4000FCFF" w:usb2="00000009" w:usb3="00000000" w:csb0="0000019F" w:csb1="00000000"/>
    <w:embedRegular r:id="rId22" w:fontKey="{87739194-0A30-7244-9C41-378260A6A50E}"/>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embedRegular r:id="rId25" w:fontKey="{FFABE249-E5C1-6247-BA67-E12D7219819F}"/>
    <w:embedBold r:id="rId26" w:fontKey="{4FDB4733-8A83-F849-B02D-7FB49E724F5E}"/>
    <w:embedItalic r:id="rId27" w:fontKey="{835E3CE4-95ED-0C42-A982-59EDD01EDE86}"/>
  </w:font>
  <w:font w:name="Monaco">
    <w:panose1 w:val="00000000000000000000"/>
    <w:charset w:val="4D"/>
    <w:family w:val="auto"/>
    <w:pitch w:val="variable"/>
    <w:sig w:usb0="A00002FF" w:usb1="500039FB" w:usb2="00000000" w:usb3="00000000" w:csb0="00000197" w:csb1="00000000"/>
    <w:embedBold r:id="rId28" w:fontKey="{6C186F62-DD64-2142-BDD0-6B63D5A1223B}"/>
  </w:font>
  <w:font w:name="Cambria">
    <w:panose1 w:val="02040503050406030204"/>
    <w:charset w:val="00"/>
    <w:family w:val="roman"/>
    <w:pitch w:val="variable"/>
    <w:sig w:usb0="E00006FF" w:usb1="420024FF" w:usb2="02000000" w:usb3="00000000" w:csb0="0000019F" w:csb1="00000000"/>
    <w:embedRegular r:id="rId29" w:fontKey="{70CE0750-27E4-7F44-9660-AC85A86F4777}"/>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embedRegular r:id="rId31" w:fontKey="{8AB33D98-CB6B-FD45-B1AD-75FC37D479AA}"/>
    <w:embedItalic r:id="rId32" w:fontKey="{9655187B-7B8A-804D-B911-E67C41CAC0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8B5B" w14:textId="77777777" w:rsidR="00F7625C" w:rsidRDefault="00F7625C"/>
  <w:p w14:paraId="403EB67E" w14:textId="2A8B045E" w:rsidR="00F7625C" w:rsidRDefault="00F7625C"/>
  <w:p w14:paraId="25D5A6B7" w14:textId="10697E72" w:rsidR="00F7625C" w:rsidRDefault="00F7625C"/>
  <w:p w14:paraId="3A24853A" w14:textId="2617C32F" w:rsidR="00F7625C" w:rsidRDefault="00F7625C"/>
  <w:p w14:paraId="78A7B5FE" w14:textId="54FDBBE5" w:rsidR="00F7625C" w:rsidRDefault="00F7625C"/>
  <w:p w14:paraId="251E2C51" w14:textId="1196D707" w:rsidR="00F7625C" w:rsidRDefault="00F7625C"/>
  <w:p w14:paraId="62C3D27A" w14:textId="0D6E6F3C" w:rsidR="00F7625C" w:rsidRDefault="00F7625C"/>
  <w:p w14:paraId="60AE0D43" w14:textId="103FB396" w:rsidR="00F7625C" w:rsidRDefault="00F7625C"/>
  <w:p w14:paraId="76D938B6" w14:textId="2DD3F342" w:rsidR="00F7625C" w:rsidRDefault="00F7625C"/>
  <w:p w14:paraId="3727F169" w14:textId="77777777" w:rsidR="00F7625C" w:rsidRDefault="00F7625C"/>
  <w:bookmarkStart w:id="0" w:name="_Hlk521308424"/>
  <w:bookmarkStart w:id="1" w:name="_Hlk521308425"/>
  <w:bookmarkStart w:id="2" w:name="_Hlk521308426"/>
  <w:p w14:paraId="3943B545" w14:textId="77777777" w:rsidR="00F7625C" w:rsidRPr="000E3FED" w:rsidRDefault="00F7625C" w:rsidP="002323AB">
    <w:pPr>
      <w:tabs>
        <w:tab w:val="center" w:pos="4320"/>
        <w:tab w:val="right" w:pos="8640"/>
      </w:tabs>
    </w:pPr>
    <w:r w:rsidRPr="000E3FED">
      <w:rPr>
        <w:noProof/>
      </w:rPr>
      <mc:AlternateContent>
        <mc:Choice Requires="wps">
          <w:drawing>
            <wp:anchor distT="0" distB="0" distL="114300" distR="114300" simplePos="0" relativeHeight="251660288" behindDoc="1" locked="0" layoutInCell="1" allowOverlap="1" wp14:anchorId="3896239B" wp14:editId="72E0C2FA">
              <wp:simplePos x="0" y="0"/>
              <wp:positionH relativeFrom="column">
                <wp:posOffset>3210128</wp:posOffset>
              </wp:positionH>
              <wp:positionV relativeFrom="page">
                <wp:posOffset>9484360</wp:posOffset>
              </wp:positionV>
              <wp:extent cx="3429000" cy="0"/>
              <wp:effectExtent l="0" t="0" r="25400" b="25400"/>
              <wp:wrapNone/>
              <wp:docPr id="9" name="Straight Connector 9"/>
              <wp:cNvGraphicFramePr/>
              <a:graphic xmlns:a="http://schemas.openxmlformats.org/drawingml/2006/main">
                <a:graphicData uri="http://schemas.microsoft.com/office/word/2010/wordprocessingShape">
                  <wps:wsp>
                    <wps:cNvCnPr/>
                    <wps:spPr>
                      <a:xfrm flipH="1">
                        <a:off x="0" y="0"/>
                        <a:ext cx="3429000" cy="0"/>
                      </a:xfrm>
                      <a:prstGeom prst="line">
                        <a:avLst/>
                      </a:prstGeom>
                      <a:noFill/>
                      <a:ln w="12700" cap="flat" cmpd="sng" algn="ctr">
                        <a:solidFill>
                          <a:srgbClr val="008E74">
                            <a:shade val="95000"/>
                            <a:satMod val="105000"/>
                          </a:srgbClr>
                        </a:solidFill>
                        <a:prstDash val="solid"/>
                      </a:ln>
                      <a:effectLst/>
                    </wps:spPr>
                    <wps:bodyPr/>
                  </wps:wsp>
                </a:graphicData>
              </a:graphic>
            </wp:anchor>
          </w:drawing>
        </mc:Choice>
        <mc:Fallback xmlns:w16du="http://schemas.microsoft.com/office/word/2023/wordml/word16du">
          <w:pict>
            <v:line w14:anchorId="07A3EDBA" id="Straight Connector 9" o:spid="_x0000_s1026" style="position:absolute;flip:x;z-index:-251656192;visibility:visible;mso-wrap-style:square;mso-wrap-distance-left:9pt;mso-wrap-distance-top:0;mso-wrap-distance-right:9pt;mso-wrap-distance-bottom:0;mso-position-horizontal:absolute;mso-position-horizontal-relative:text;mso-position-vertical:absolute;mso-position-vertical-relative:page" from="252.75pt,746.8pt" to="522.75pt,7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" strokecolor="#008e73" strokeweight="1pt">
              <w10:wrap anchory="page"/>
            </v:line>
          </w:pict>
        </mc:Fallback>
      </mc:AlternateContent>
    </w:r>
    <w:r w:rsidRPr="000E3FED">
      <w:rPr>
        <w:noProof/>
      </w:rPr>
      <mc:AlternateContent>
        <mc:Choice Requires="wps">
          <w:drawing>
            <wp:anchor distT="0" distB="0" distL="114300" distR="114300" simplePos="0" relativeHeight="251659264" behindDoc="1" locked="0" layoutInCell="1" allowOverlap="1" wp14:anchorId="33A4F093" wp14:editId="59AE05B3">
              <wp:simplePos x="0" y="0"/>
              <wp:positionH relativeFrom="column">
                <wp:posOffset>-671830</wp:posOffset>
              </wp:positionH>
              <wp:positionV relativeFrom="page">
                <wp:posOffset>9493885</wp:posOffset>
              </wp:positionV>
              <wp:extent cx="3429000" cy="0"/>
              <wp:effectExtent l="0" t="0" r="25400" b="25400"/>
              <wp:wrapNone/>
              <wp:docPr id="8" name="Straight Connector 8"/>
              <wp:cNvGraphicFramePr/>
              <a:graphic xmlns:a="http://schemas.openxmlformats.org/drawingml/2006/main">
                <a:graphicData uri="http://schemas.microsoft.com/office/word/2010/wordprocessingShape">
                  <wps:wsp>
                    <wps:cNvCnPr/>
                    <wps:spPr>
                      <a:xfrm flipH="1">
                        <a:off x="0" y="0"/>
                        <a:ext cx="3429000" cy="0"/>
                      </a:xfrm>
                      <a:prstGeom prst="line">
                        <a:avLst/>
                      </a:prstGeom>
                      <a:noFill/>
                      <a:ln w="12700" cap="flat" cmpd="sng" algn="ctr">
                        <a:solidFill>
                          <a:srgbClr val="008E74">
                            <a:shade val="95000"/>
                            <a:satMod val="105000"/>
                          </a:srgbClr>
                        </a:solidFill>
                        <a:prstDash val="solid"/>
                      </a:ln>
                      <a:effectLst/>
                    </wps:spPr>
                    <wps:bodyPr/>
                  </wps:wsp>
                </a:graphicData>
              </a:graphic>
            </wp:anchor>
          </w:drawing>
        </mc:Choice>
        <mc:Fallback xmlns:w16du="http://schemas.microsoft.com/office/word/2023/wordml/word16du">
          <w:pict>
            <v:line w14:anchorId="764BA756" id="Straight Connector 8" o:spid="_x0000_s1026" style="position:absolute;flip:x;z-index:-251657216;visibility:visible;mso-wrap-style:square;mso-wrap-distance-left:9pt;mso-wrap-distance-top:0;mso-wrap-distance-right:9pt;mso-wrap-distance-bottom:0;mso-position-horizontal:absolute;mso-position-horizontal-relative:text;mso-position-vertical:absolute;mso-position-vertical-relative:page" from="-52.9pt,747.55pt" to="217.1pt,7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" strokecolor="#008e73" strokeweight="1pt">
              <w10:wrap anchory="page"/>
            </v:line>
          </w:pict>
        </mc:Fallback>
      </mc:AlternateContent>
    </w:r>
    <w:bookmarkEnd w:id="0"/>
    <w:bookmarkEnd w:id="1"/>
    <w:bookmarkEnd w:id="2"/>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E0B00" w14:textId="49202007" w:rsidR="00F7625C" w:rsidRDefault="00F7625C" w:rsidP="00F30694">
    <w:pPr>
      <w:tabs>
        <w:tab w:val="center" w:pos="4320"/>
        <w:tab w:val="right" w:pos="8640"/>
      </w:tabs>
      <w:jc w:val="center"/>
    </w:pPr>
    <w:r w:rsidRPr="00F30694">
      <w:fldChar w:fldCharType="begin"/>
    </w:r>
    <w:r w:rsidRPr="00F30694">
      <w:instrText xml:space="preserve"> PAGE </w:instrText>
    </w:r>
    <w:r w:rsidRPr="00F30694">
      <w:fldChar w:fldCharType="separate"/>
    </w:r>
    <w:r>
      <w:rPr>
        <w:noProof/>
      </w:rPr>
      <w:t>2</w:t>
    </w:r>
    <w:r w:rsidRPr="00F30694">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981D4" w14:textId="0C4609BA" w:rsidR="00F7625C" w:rsidRPr="00666D92" w:rsidRDefault="00F7625C" w:rsidP="00666D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464D9" w14:textId="77777777" w:rsidR="002B0D48" w:rsidRDefault="002B0D48" w:rsidP="000E3FED">
      <w:r>
        <w:separator/>
      </w:r>
    </w:p>
  </w:footnote>
  <w:footnote w:type="continuationSeparator" w:id="0">
    <w:p w14:paraId="4E1CC8F0" w14:textId="77777777" w:rsidR="002B0D48" w:rsidRDefault="002B0D48" w:rsidP="000E3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2344" w14:textId="11068DE8" w:rsidR="00F7625C" w:rsidRDefault="00F7625C">
    <w:pPr>
      <w:pStyle w:val="Header"/>
    </w:pPr>
    <w:r w:rsidRPr="00DB0365">
      <w:rPr>
        <w:b/>
        <w:caps/>
        <w:smallCaps/>
        <w:noProof/>
        <w:szCs w:val="24"/>
      </w:rPr>
      <w:drawing>
        <wp:anchor distT="0" distB="0" distL="114300" distR="114300" simplePos="0" relativeHeight="251681792" behindDoc="1" locked="0" layoutInCell="1" allowOverlap="1" wp14:anchorId="1FCB8E8F" wp14:editId="5A714A4A">
          <wp:simplePos x="0" y="0"/>
          <wp:positionH relativeFrom="column">
            <wp:posOffset>-921715</wp:posOffset>
          </wp:positionH>
          <wp:positionV relativeFrom="page">
            <wp:posOffset>-11278</wp:posOffset>
          </wp:positionV>
          <wp:extent cx="7772400" cy="10058400"/>
          <wp:effectExtent l="0" t="0" r="0" b="0"/>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andReport Cover Designs.jp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F2C73" w14:textId="0324B6F2" w:rsidR="00F7625C" w:rsidRPr="00C87B7A" w:rsidRDefault="00F7625C" w:rsidP="00C87B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A2F6F" w14:textId="77777777" w:rsidR="00F7625C" w:rsidRDefault="00F7625C">
    <w:r>
      <w:t>Cage Code 14213</w:t>
    </w:r>
    <w:r>
      <w:tab/>
    </w:r>
    <w:r>
      <w:fldChar w:fldCharType="begin"/>
    </w:r>
    <w:r>
      <w:rPr>
        <w:color w:val="FF0000"/>
      </w:rPr>
      <w:instrText>SpecNumber</w:instrText>
    </w:r>
    <w:r>
      <w:rPr>
        <w:rFonts w:ascii="Courier New" w:hAnsi="Courier New"/>
        <w:smallCaps/>
        <w:color w:val="0000FF"/>
        <w:sz w:val="16"/>
      </w:rPr>
      <w:instrText xml:space="preserve"> \* upper \* charformat</w:instrText>
    </w:r>
    <w:r>
      <w:fldChar w:fldCharType="separate"/>
    </w:r>
    <w:r>
      <w:rPr>
        <w:b/>
        <w:bCs/>
      </w:rPr>
      <w:t>Error! Bookmark not defined.</w:t>
    </w:r>
    <w:r>
      <w:fldChar w:fldCharType="end"/>
    </w:r>
  </w:p>
  <w:p w14:paraId="490A9DA0" w14:textId="77777777" w:rsidR="00F7625C" w:rsidRDefault="00F7625C">
    <w:pPr>
      <w:rPr>
        <w:color w:val="FF0000"/>
      </w:rPr>
    </w:pPr>
    <w:r>
      <w:rPr>
        <w:color w:val="FF0000"/>
      </w:rPr>
      <w:tab/>
      <w:t xml:space="preserve">Page </w:t>
    </w:r>
    <w:r>
      <w:rPr>
        <w:color w:val="FF0000"/>
      </w:rPr>
      <w:fldChar w:fldCharType="begin"/>
    </w:r>
    <w:r>
      <w:rPr>
        <w:color w:val="FF0000"/>
      </w:rPr>
      <w:instrText xml:space="preserve">page </w:instrText>
    </w:r>
    <w:r>
      <w:rPr>
        <w:color w:val="FF0000"/>
      </w:rPr>
      <w:fldChar w:fldCharType="separate"/>
    </w:r>
    <w:r>
      <w:rPr>
        <w:noProof/>
        <w:color w:val="FF0000"/>
      </w:rPr>
      <w:t>2</w:t>
    </w:r>
    <w:r>
      <w:rPr>
        <w:color w:val="FF0000"/>
      </w:rPr>
      <w:fldChar w:fldCharType="end"/>
    </w:r>
    <w:r>
      <w:rPr>
        <w:color w:val="FF0000"/>
      </w:rPr>
      <w:t xml:space="preserve"> of </w:t>
    </w:r>
    <w:r>
      <w:rPr>
        <w:color w:val="FF0000"/>
      </w:rPr>
      <w:fldChar w:fldCharType="begin"/>
    </w:r>
    <w:r>
      <w:rPr>
        <w:color w:val="FF0000"/>
      </w:rPr>
      <w:instrText xml:space="preserve">numpages </w:instrText>
    </w:r>
    <w:r>
      <w:rPr>
        <w:color w:val="FF0000"/>
      </w:rPr>
      <w:fldChar w:fldCharType="separate"/>
    </w:r>
    <w:r>
      <w:rPr>
        <w:noProof/>
        <w:color w:val="FF0000"/>
      </w:rPr>
      <w:t>3</w:t>
    </w:r>
    <w:r>
      <w:rPr>
        <w:color w:val="FF0000"/>
      </w:rPr>
      <w:fldChar w:fldCharType="end"/>
    </w:r>
  </w:p>
  <w:p w14:paraId="374DD6F8" w14:textId="77777777" w:rsidR="00F7625C" w:rsidRDefault="00F7625C">
    <w:pPr>
      <w:tabs>
        <w:tab w:val="left" w:pos="2520"/>
      </w:tabs>
    </w:pPr>
    <w:r>
      <w:t>Engineer One</w:t>
    </w:r>
    <w:r>
      <w:tab/>
      <w:t>1234</w:t>
    </w:r>
  </w:p>
  <w:p w14:paraId="403CCBC0" w14:textId="77777777" w:rsidR="00F7625C" w:rsidRDefault="00F7625C">
    <w:pPr>
      <w:tabs>
        <w:tab w:val="left" w:pos="2520"/>
      </w:tabs>
    </w:pPr>
    <w:r>
      <w:t>Engineer Two</w:t>
    </w:r>
    <w:r>
      <w:tab/>
      <w:t>1234</w:t>
    </w:r>
  </w:p>
  <w:p w14:paraId="77614E8D" w14:textId="77777777" w:rsidR="00F7625C" w:rsidRDefault="00F7625C">
    <w:pPr>
      <w:tabs>
        <w:tab w:val="left" w:pos="2520"/>
      </w:tabs>
    </w:pPr>
    <w:r>
      <w:t>Drafting Name</w:t>
    </w:r>
    <w:r>
      <w:tab/>
      <w:t>1234</w:t>
    </w:r>
  </w:p>
  <w:p w14:paraId="6B0F7433" w14:textId="27538DB5" w:rsidR="00F7625C" w:rsidRDefault="00F7625C">
    <w:pPr>
      <w:tabs>
        <w:tab w:val="left" w:pos="2520"/>
      </w:tabs>
    </w:pPr>
    <w:r>
      <w:t>(</w:t>
    </w:r>
    <w:r>
      <w:rPr>
        <w:smallCaps/>
        <w:color w:val="FF0000"/>
      </w:rPr>
      <w:fldChar w:fldCharType="begin"/>
    </w:r>
    <w:r>
      <w:rPr>
        <w:smallCaps/>
        <w:color w:val="FF0000"/>
      </w:rPr>
      <w:instrText xml:space="preserve">filename </w:instrText>
    </w:r>
    <w:r>
      <w:rPr>
        <w:smallCaps/>
        <w:color w:val="FF0000"/>
      </w:rPr>
      <w:fldChar w:fldCharType="separate"/>
    </w:r>
    <w:r w:rsidR="00BB1CC3">
      <w:rPr>
        <w:smallCaps/>
        <w:noProof/>
        <w:color w:val="FF0000"/>
      </w:rPr>
      <w:t>GeoTessUsersManual.docx</w:t>
    </w:r>
    <w:r>
      <w:rPr>
        <w:smallCaps/>
        <w:color w:val="FF0000"/>
      </w:rPr>
      <w:fldChar w:fldCharType="end"/>
    </w:r>
    <w:r>
      <w:t>)</w:t>
    </w:r>
    <w:r>
      <w:tab/>
    </w:r>
    <w:r>
      <w:rPr>
        <w:smallCaps/>
        <w:vanish/>
        <w:color w:val="FF0000"/>
        <w:sz w:val="20"/>
      </w:rPr>
      <w:t>(This line is for word processing use only)</w:t>
    </w:r>
  </w:p>
  <w:p w14:paraId="4AE9C7D5" w14:textId="77777777" w:rsidR="00F7625C" w:rsidRDefault="00F7625C">
    <w:pPr>
      <w:tabs>
        <w:tab w:val="left" w:pos="2160"/>
      </w:tabs>
      <w:spacing w:before="120"/>
      <w:rPr>
        <w:caps/>
        <w:smallCaps/>
      </w:rPr>
    </w:pPr>
  </w:p>
  <w:p w14:paraId="05A4013C" w14:textId="77777777" w:rsidR="00F7625C" w:rsidRDefault="00F7625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25E55" w14:textId="09C571E9" w:rsidR="00F7625C" w:rsidRPr="00666D92" w:rsidRDefault="00F7625C" w:rsidP="00666D92">
    <w:pPr>
      <w:pStyle w:val="Header"/>
    </w:pPr>
    <w:r w:rsidRPr="004D22F0">
      <w:rPr>
        <w:noProof/>
      </w:rPr>
      <w:drawing>
        <wp:anchor distT="0" distB="0" distL="114300" distR="114300" simplePos="0" relativeHeight="251683840" behindDoc="1" locked="0" layoutInCell="1" allowOverlap="1" wp14:anchorId="47B70CC0" wp14:editId="7883CA83">
          <wp:simplePos x="0" y="0"/>
          <wp:positionH relativeFrom="column">
            <wp:posOffset>-907085</wp:posOffset>
          </wp:positionH>
          <wp:positionV relativeFrom="page">
            <wp:posOffset>10973</wp:posOffset>
          </wp:positionV>
          <wp:extent cx="7775575" cy="1006284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775575" cy="100628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1" layoutInCell="1" allowOverlap="1" wp14:anchorId="04405EC2" wp14:editId="20FF07BC">
              <wp:simplePos x="0" y="0"/>
              <wp:positionH relativeFrom="column">
                <wp:posOffset>43180</wp:posOffset>
              </wp:positionH>
              <wp:positionV relativeFrom="page">
                <wp:posOffset>7892415</wp:posOffset>
              </wp:positionV>
              <wp:extent cx="1600200" cy="154495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1600200" cy="1544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168194" w14:textId="77777777" w:rsidR="00F7625C" w:rsidRDefault="00F7625C" w:rsidP="006400A7">
                          <w:pPr>
                            <w:pStyle w:val="SANDCoverText8"/>
                          </w:pPr>
                          <w:r w:rsidRPr="00482324">
                            <w:t xml:space="preserve">Sandia National Laboratories is a multimission laboratory managed and operated by National Technology </w:t>
                          </w:r>
                          <w:r>
                            <w:t>&amp;</w:t>
                          </w:r>
                          <w:r w:rsidRPr="00482324">
                            <w:t xml:space="preserve"> Engineering Solutions of Sandia LLC, a wholly owned subsidiary of Honeywell International Inc. for the U.S. Department of Energy’s National Nuclear Security Administration under contract DE-NA0003525.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4405EC2" id="_x0000_t202" coordsize="21600,21600" o:spt="202" path="m,l,21600r21600,l21600,xe">
              <v:stroke joinstyle="miter"/>
              <v:path gradientshapeok="t" o:connecttype="rect"/>
            </v:shapetype>
            <v:shape id="Text Box 1" o:spid="_x0000_s1053" type="#_x0000_t202" style="position:absolute;margin-left:3.4pt;margin-top:621.45pt;width:126pt;height:121.65pt;z-index:2516797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" filled="f" stroked="f">
              <v:textbox>
                <w:txbxContent>
                  <w:p w14:paraId="53168194" w14:textId="77777777" w:rsidR="00F7625C" w:rsidRDefault="00F7625C" w:rsidP="006400A7">
                    <w:pPr>
                      <w:pStyle w:val="SANDCoverText8"/>
                    </w:pPr>
                    <w:r w:rsidRPr="00482324">
                      <w:t xml:space="preserve">Sandia National Laboratories is a </w:t>
                    </w:r>
                    <w:proofErr w:type="spellStart"/>
                    <w:r w:rsidRPr="00482324">
                      <w:t>multimission</w:t>
                    </w:r>
                    <w:proofErr w:type="spellEnd"/>
                    <w:r w:rsidRPr="00482324">
                      <w:t xml:space="preserve"> laboratory managed and operated by National Technology </w:t>
                    </w:r>
                    <w:r>
                      <w:t>&amp;</w:t>
                    </w:r>
                    <w:r w:rsidRPr="00482324">
                      <w:t xml:space="preserve"> Engineering Solutions of Sandia LLC, a wholly owned subsidiary of Honeywell International Inc. for the U.S. Department of Energy’s National Nuclear Security Administration under contract DE-NA0003525.</w:t>
                    </w:r>
                  </w:p>
                </w:txbxContent>
              </v:textbox>
              <w10:wrap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4ACC072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4A73A3"/>
    <w:multiLevelType w:val="multilevel"/>
    <w:tmpl w:val="ECFE71AA"/>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3" w15:restartNumberingAfterBreak="0">
    <w:nsid w:val="0A5E71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BBD75C3"/>
    <w:multiLevelType w:val="multilevel"/>
    <w:tmpl w:val="11B83FF0"/>
    <w:styleLink w:val="Appendices"/>
    <w:lvl w:ilvl="0">
      <w:start w:val="1"/>
      <w:numFmt w:val="upperLetter"/>
      <w:lvlText w:val="Appendix %1"/>
      <w:lvlJc w:val="left"/>
      <w:pPr>
        <w:tabs>
          <w:tab w:val="num" w:pos="0"/>
        </w:tabs>
        <w:ind w:left="1008" w:hanging="1008"/>
      </w:pPr>
      <w:rPr>
        <w:rFonts w:hint="default"/>
      </w:rPr>
    </w:lvl>
    <w:lvl w:ilvl="1">
      <w:start w:val="1"/>
      <w:numFmt w:val="decimal"/>
      <w:lvlText w:val="Appendix %1.%2"/>
      <w:lvlJc w:val="left"/>
      <w:pPr>
        <w:tabs>
          <w:tab w:val="num" w:pos="0"/>
        </w:tabs>
        <w:ind w:left="1008" w:hanging="1008"/>
      </w:pPr>
      <w:rPr>
        <w:rFonts w:hint="default"/>
      </w:rPr>
    </w:lvl>
    <w:lvl w:ilvl="2">
      <w:start w:val="1"/>
      <w:numFmt w:val="decimal"/>
      <w:lvlText w:val="Appendix %1.%2.%3"/>
      <w:lvlJc w:val="left"/>
      <w:pPr>
        <w:tabs>
          <w:tab w:val="num" w:pos="0"/>
        </w:tabs>
        <w:ind w:left="1008" w:hanging="1008"/>
      </w:pPr>
      <w:rPr>
        <w:rFonts w:hint="default"/>
      </w:rPr>
    </w:lvl>
    <w:lvl w:ilvl="3">
      <w:start w:val="1"/>
      <w:numFmt w:val="decimal"/>
      <w:lvlText w:val="Appendix %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5"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6" w15:restartNumberingAfterBreak="0">
    <w:nsid w:val="15CC55ED"/>
    <w:multiLevelType w:val="hybridMultilevel"/>
    <w:tmpl w:val="37A66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24F8D"/>
    <w:multiLevelType w:val="multilevel"/>
    <w:tmpl w:val="290630C4"/>
    <w:styleLink w:val="MultilevelNumberedList"/>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0D1A0A"/>
    <w:multiLevelType w:val="hybridMultilevel"/>
    <w:tmpl w:val="1C1A60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1446FFF"/>
    <w:multiLevelType w:val="hybridMultilevel"/>
    <w:tmpl w:val="DFD6A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9A2899"/>
    <w:multiLevelType w:val="hybridMultilevel"/>
    <w:tmpl w:val="3A402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7425E"/>
    <w:multiLevelType w:val="hybridMultilevel"/>
    <w:tmpl w:val="A208B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AB22DF"/>
    <w:multiLevelType w:val="hybridMultilevel"/>
    <w:tmpl w:val="F7FAF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9C1FC7"/>
    <w:multiLevelType w:val="hybridMultilevel"/>
    <w:tmpl w:val="96E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B203A"/>
    <w:multiLevelType w:val="hybridMultilevel"/>
    <w:tmpl w:val="D81AD85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39924ED"/>
    <w:multiLevelType w:val="hybridMultilevel"/>
    <w:tmpl w:val="7EC6D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E42F20"/>
    <w:multiLevelType w:val="multilevel"/>
    <w:tmpl w:val="28327D1E"/>
    <w:styleLink w:val="SANDwAppendix"/>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360" w:hanging="360"/>
      </w:pPr>
      <w:rPr>
        <w:rFonts w:hint="default"/>
      </w:rPr>
    </w:lvl>
    <w:lvl w:ilvl="2">
      <w:start w:val="1"/>
      <w:numFmt w:val="decimal"/>
      <w:lvlText w:val="%1.%2.%3"/>
      <w:lvlJc w:val="left"/>
      <w:pPr>
        <w:tabs>
          <w:tab w:val="num" w:pos="0"/>
        </w:tabs>
        <w:ind w:left="360" w:hanging="360"/>
      </w:pPr>
      <w:rPr>
        <w:rFonts w:hint="default"/>
      </w:rPr>
    </w:lvl>
    <w:lvl w:ilvl="3">
      <w:start w:val="1"/>
      <w:numFmt w:val="decimal"/>
      <w:lvlText w:val="%1.%2.%3.%4."/>
      <w:lvlJc w:val="left"/>
      <w:pPr>
        <w:tabs>
          <w:tab w:val="num" w:pos="0"/>
        </w:tabs>
        <w:ind w:left="360" w:hanging="360"/>
      </w:pPr>
      <w:rPr>
        <w:rFonts w:hint="default"/>
      </w:rPr>
    </w:lvl>
    <w:lvl w:ilvl="4">
      <w:start w:val="1"/>
      <w:numFmt w:val="decimal"/>
      <w:lvlText w:val="%1.%2.%3.%4.%5"/>
      <w:lvlJc w:val="left"/>
      <w:pPr>
        <w:tabs>
          <w:tab w:val="num" w:pos="0"/>
        </w:tabs>
        <w:ind w:left="360" w:hanging="360"/>
      </w:pPr>
      <w:rPr>
        <w:rFonts w:hint="default"/>
      </w:rPr>
    </w:lvl>
    <w:lvl w:ilvl="5">
      <w:start w:val="1"/>
      <w:numFmt w:val="upperLetter"/>
      <w:lvlText w:val="Appendix %6"/>
      <w:lvlJc w:val="left"/>
      <w:pPr>
        <w:tabs>
          <w:tab w:val="num" w:pos="0"/>
        </w:tabs>
        <w:ind w:left="360" w:hanging="360"/>
      </w:pPr>
      <w:rPr>
        <w:rFonts w:hint="default"/>
      </w:rPr>
    </w:lvl>
    <w:lvl w:ilvl="6">
      <w:start w:val="1"/>
      <w:numFmt w:val="decimal"/>
      <w:lvlText w:val="%6.%7"/>
      <w:lvlJc w:val="left"/>
      <w:pPr>
        <w:tabs>
          <w:tab w:val="num" w:pos="0"/>
        </w:tabs>
        <w:ind w:left="360" w:hanging="360"/>
      </w:pPr>
      <w:rPr>
        <w:rFonts w:hint="default"/>
      </w:rPr>
    </w:lvl>
    <w:lvl w:ilvl="7">
      <w:start w:val="1"/>
      <w:numFmt w:val="lowerLetter"/>
      <w:lvlText w:val="%6.%7.%8"/>
      <w:lvlJc w:val="left"/>
      <w:pPr>
        <w:tabs>
          <w:tab w:val="num" w:pos="0"/>
        </w:tabs>
        <w:ind w:left="360" w:hanging="360"/>
      </w:pPr>
      <w:rPr>
        <w:rFonts w:hint="default"/>
      </w:rPr>
    </w:lvl>
    <w:lvl w:ilvl="8">
      <w:start w:val="1"/>
      <w:numFmt w:val="decimal"/>
      <w:lvlText w:val="%6.%7.%8.%9"/>
      <w:lvlJc w:val="left"/>
      <w:pPr>
        <w:tabs>
          <w:tab w:val="num" w:pos="0"/>
        </w:tabs>
        <w:ind w:left="360" w:hanging="360"/>
      </w:pPr>
      <w:rPr>
        <w:rFonts w:hint="default"/>
      </w:rPr>
    </w:lvl>
  </w:abstractNum>
  <w:abstractNum w:abstractNumId="18" w15:restartNumberingAfterBreak="0">
    <w:nsid w:val="3EC60099"/>
    <w:multiLevelType w:val="hybridMultilevel"/>
    <w:tmpl w:val="DFD6AC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0B5234A"/>
    <w:multiLevelType w:val="multilevel"/>
    <w:tmpl w:val="5EF08AD0"/>
    <w:lvl w:ilvl="0">
      <w:start w:val="1"/>
      <w:numFmt w:val="none"/>
      <w:pStyle w:val="SANDBlankPage"/>
      <w:suff w:val="nothing"/>
      <w:lvlText w:val="This page left blank"/>
      <w:lvlJc w:val="left"/>
      <w:pPr>
        <w:ind w:left="477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231224C"/>
    <w:multiLevelType w:val="hybridMultilevel"/>
    <w:tmpl w:val="E0AA8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A73F4"/>
    <w:multiLevelType w:val="hybridMultilevel"/>
    <w:tmpl w:val="4BECF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2A5F86"/>
    <w:multiLevelType w:val="hybridMultilevel"/>
    <w:tmpl w:val="C10EB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F69E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5"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61C48AC"/>
    <w:multiLevelType w:val="hybridMultilevel"/>
    <w:tmpl w:val="FA80C0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523CDF"/>
    <w:multiLevelType w:val="hybridMultilevel"/>
    <w:tmpl w:val="F22AD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4E3656"/>
    <w:multiLevelType w:val="hybridMultilevel"/>
    <w:tmpl w:val="87CAC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42478A"/>
    <w:multiLevelType w:val="hybridMultilevel"/>
    <w:tmpl w:val="9094F2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027159"/>
    <w:multiLevelType w:val="hybridMultilevel"/>
    <w:tmpl w:val="67966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226361"/>
    <w:multiLevelType w:val="hybridMultilevel"/>
    <w:tmpl w:val="77BE2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304F2F"/>
    <w:multiLevelType w:val="hybridMultilevel"/>
    <w:tmpl w:val="0278E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AA07B0"/>
    <w:multiLevelType w:val="hybridMultilevel"/>
    <w:tmpl w:val="311C8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3F3299"/>
    <w:multiLevelType w:val="multilevel"/>
    <w:tmpl w:val="591C0BCA"/>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35" w15:restartNumberingAfterBreak="0">
    <w:nsid w:val="6E4E6D69"/>
    <w:multiLevelType w:val="hybridMultilevel"/>
    <w:tmpl w:val="5A1EA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21FD5"/>
    <w:multiLevelType w:val="hybridMultilevel"/>
    <w:tmpl w:val="C46CF4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D83800"/>
    <w:multiLevelType w:val="hybridMultilevel"/>
    <w:tmpl w:val="2B8E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16cid:durableId="1137651810">
    <w:abstractNumId w:val="2"/>
  </w:num>
  <w:num w:numId="2" w16cid:durableId="45493116">
    <w:abstractNumId w:val="4"/>
  </w:num>
  <w:num w:numId="3" w16cid:durableId="1779452153">
    <w:abstractNumId w:val="1"/>
  </w:num>
  <w:num w:numId="4" w16cid:durableId="1715233971">
    <w:abstractNumId w:val="0"/>
  </w:num>
  <w:num w:numId="5" w16cid:durableId="603461844">
    <w:abstractNumId w:val="7"/>
  </w:num>
  <w:num w:numId="6" w16cid:durableId="1732995993">
    <w:abstractNumId w:val="17"/>
  </w:num>
  <w:num w:numId="7" w16cid:durableId="1909724573">
    <w:abstractNumId w:val="5"/>
  </w:num>
  <w:num w:numId="8" w16cid:durableId="30962999">
    <w:abstractNumId w:val="38"/>
  </w:num>
  <w:num w:numId="9" w16cid:durableId="71932836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9925403">
    <w:abstractNumId w:val="24"/>
  </w:num>
  <w:num w:numId="11" w16cid:durableId="117846033">
    <w:abstractNumId w:val="15"/>
  </w:num>
  <w:num w:numId="12" w16cid:durableId="663355567">
    <w:abstractNumId w:val="2"/>
  </w:num>
  <w:num w:numId="13" w16cid:durableId="1199582582">
    <w:abstractNumId w:val="34"/>
  </w:num>
  <w:num w:numId="14" w16cid:durableId="1420180006">
    <w:abstractNumId w:val="19"/>
  </w:num>
  <w:num w:numId="15" w16cid:durableId="1212573172">
    <w:abstractNumId w:val="11"/>
  </w:num>
  <w:num w:numId="16" w16cid:durableId="1687100960">
    <w:abstractNumId w:val="8"/>
  </w:num>
  <w:num w:numId="17" w16cid:durableId="576281694">
    <w:abstractNumId w:val="3"/>
  </w:num>
  <w:num w:numId="18" w16cid:durableId="439686274">
    <w:abstractNumId w:val="23"/>
  </w:num>
  <w:num w:numId="19" w16cid:durableId="19353796">
    <w:abstractNumId w:val="37"/>
  </w:num>
  <w:num w:numId="20" w16cid:durableId="55856606">
    <w:abstractNumId w:val="30"/>
  </w:num>
  <w:num w:numId="21" w16cid:durableId="1250970793">
    <w:abstractNumId w:val="21"/>
  </w:num>
  <w:num w:numId="22" w16cid:durableId="1387335086">
    <w:abstractNumId w:val="6"/>
  </w:num>
  <w:num w:numId="23" w16cid:durableId="1675568628">
    <w:abstractNumId w:val="32"/>
  </w:num>
  <w:num w:numId="24" w16cid:durableId="1489517332">
    <w:abstractNumId w:val="12"/>
  </w:num>
  <w:num w:numId="25" w16cid:durableId="1398824051">
    <w:abstractNumId w:val="10"/>
  </w:num>
  <w:num w:numId="26" w16cid:durableId="563178858">
    <w:abstractNumId w:val="20"/>
  </w:num>
  <w:num w:numId="27" w16cid:durableId="1393118287">
    <w:abstractNumId w:val="35"/>
  </w:num>
  <w:num w:numId="28" w16cid:durableId="1300379371">
    <w:abstractNumId w:val="31"/>
  </w:num>
  <w:num w:numId="29" w16cid:durableId="1000041786">
    <w:abstractNumId w:val="29"/>
  </w:num>
  <w:num w:numId="30" w16cid:durableId="1082021536">
    <w:abstractNumId w:val="27"/>
  </w:num>
  <w:num w:numId="31" w16cid:durableId="836842890">
    <w:abstractNumId w:val="33"/>
  </w:num>
  <w:num w:numId="32" w16cid:durableId="305282520">
    <w:abstractNumId w:val="28"/>
  </w:num>
  <w:num w:numId="33" w16cid:durableId="1091705383">
    <w:abstractNumId w:val="14"/>
  </w:num>
  <w:num w:numId="34" w16cid:durableId="651713931">
    <w:abstractNumId w:val="16"/>
  </w:num>
  <w:num w:numId="35" w16cid:durableId="1847940926">
    <w:abstractNumId w:val="13"/>
  </w:num>
  <w:num w:numId="36" w16cid:durableId="894393541">
    <w:abstractNumId w:val="9"/>
  </w:num>
  <w:num w:numId="37" w16cid:durableId="498540141">
    <w:abstractNumId w:val="18"/>
  </w:num>
  <w:num w:numId="38" w16cid:durableId="680425649">
    <w:abstractNumId w:val="26"/>
  </w:num>
  <w:num w:numId="39" w16cid:durableId="1018888440">
    <w:abstractNumId w:val="22"/>
  </w:num>
  <w:num w:numId="40" w16cid:durableId="137843613">
    <w:abstractNumId w:val="36"/>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onley, Andrea Christina">
    <w15:presenceInfo w15:providerId="AD" w15:userId="S::acconle@sandia.gov::9a5e5b43-075f-468e-b2dd-ea6272edf1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TrueTypeFonts/>
  <w:defaultTabStop w:val="720"/>
  <w:defaultTableStyle w:val="SANDTableStyle"/>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FED"/>
    <w:rsid w:val="00004568"/>
    <w:rsid w:val="0000626B"/>
    <w:rsid w:val="00006DA1"/>
    <w:rsid w:val="00011527"/>
    <w:rsid w:val="0001406B"/>
    <w:rsid w:val="00021003"/>
    <w:rsid w:val="00025EE1"/>
    <w:rsid w:val="00026ED9"/>
    <w:rsid w:val="00031FE1"/>
    <w:rsid w:val="00035603"/>
    <w:rsid w:val="0004406A"/>
    <w:rsid w:val="000451B6"/>
    <w:rsid w:val="00046B92"/>
    <w:rsid w:val="000531F5"/>
    <w:rsid w:val="0005477A"/>
    <w:rsid w:val="00062B07"/>
    <w:rsid w:val="000633B0"/>
    <w:rsid w:val="00071E1C"/>
    <w:rsid w:val="00074651"/>
    <w:rsid w:val="000776A7"/>
    <w:rsid w:val="00086036"/>
    <w:rsid w:val="00087648"/>
    <w:rsid w:val="000915AF"/>
    <w:rsid w:val="00093C37"/>
    <w:rsid w:val="000A0FB0"/>
    <w:rsid w:val="000A14A7"/>
    <w:rsid w:val="000A2B0F"/>
    <w:rsid w:val="000B6D24"/>
    <w:rsid w:val="000D1171"/>
    <w:rsid w:val="000D1A79"/>
    <w:rsid w:val="000D3B6C"/>
    <w:rsid w:val="000D50B2"/>
    <w:rsid w:val="000D5BEB"/>
    <w:rsid w:val="000E00DE"/>
    <w:rsid w:val="000E06E8"/>
    <w:rsid w:val="000E2BB3"/>
    <w:rsid w:val="000E3FED"/>
    <w:rsid w:val="00105891"/>
    <w:rsid w:val="00106C2E"/>
    <w:rsid w:val="00114D4F"/>
    <w:rsid w:val="00117AD7"/>
    <w:rsid w:val="00120A51"/>
    <w:rsid w:val="00133895"/>
    <w:rsid w:val="00133EA9"/>
    <w:rsid w:val="00135E72"/>
    <w:rsid w:val="00136011"/>
    <w:rsid w:val="00136294"/>
    <w:rsid w:val="00141C3B"/>
    <w:rsid w:val="00142B66"/>
    <w:rsid w:val="00142F66"/>
    <w:rsid w:val="00147EB3"/>
    <w:rsid w:val="00150528"/>
    <w:rsid w:val="00152B28"/>
    <w:rsid w:val="00152C70"/>
    <w:rsid w:val="001562AE"/>
    <w:rsid w:val="00164B15"/>
    <w:rsid w:val="00167893"/>
    <w:rsid w:val="00177D75"/>
    <w:rsid w:val="00182422"/>
    <w:rsid w:val="00185675"/>
    <w:rsid w:val="0018584B"/>
    <w:rsid w:val="001A1E5B"/>
    <w:rsid w:val="001B24D6"/>
    <w:rsid w:val="001B484D"/>
    <w:rsid w:val="001C157B"/>
    <w:rsid w:val="001D1CD4"/>
    <w:rsid w:val="001D3240"/>
    <w:rsid w:val="001D57FA"/>
    <w:rsid w:val="001D5BA7"/>
    <w:rsid w:val="001E0DF1"/>
    <w:rsid w:val="001E163B"/>
    <w:rsid w:val="001E53F2"/>
    <w:rsid w:val="001E674F"/>
    <w:rsid w:val="001E7508"/>
    <w:rsid w:val="001F1D2B"/>
    <w:rsid w:val="001F1F9A"/>
    <w:rsid w:val="001F32AD"/>
    <w:rsid w:val="0020495D"/>
    <w:rsid w:val="0020692A"/>
    <w:rsid w:val="002069D8"/>
    <w:rsid w:val="00206BD4"/>
    <w:rsid w:val="00207967"/>
    <w:rsid w:val="00207C39"/>
    <w:rsid w:val="00207E33"/>
    <w:rsid w:val="00210057"/>
    <w:rsid w:val="00210C8B"/>
    <w:rsid w:val="00212401"/>
    <w:rsid w:val="00213ABB"/>
    <w:rsid w:val="002154C6"/>
    <w:rsid w:val="0021635D"/>
    <w:rsid w:val="0021704C"/>
    <w:rsid w:val="00220ED9"/>
    <w:rsid w:val="0022195A"/>
    <w:rsid w:val="00224329"/>
    <w:rsid w:val="00224568"/>
    <w:rsid w:val="0023226D"/>
    <w:rsid w:val="002323AB"/>
    <w:rsid w:val="0023576E"/>
    <w:rsid w:val="00243184"/>
    <w:rsid w:val="002437F9"/>
    <w:rsid w:val="0025418D"/>
    <w:rsid w:val="00255CBA"/>
    <w:rsid w:val="00267394"/>
    <w:rsid w:val="002676AB"/>
    <w:rsid w:val="00270322"/>
    <w:rsid w:val="00271352"/>
    <w:rsid w:val="00272A75"/>
    <w:rsid w:val="00276514"/>
    <w:rsid w:val="002867C7"/>
    <w:rsid w:val="002A20E2"/>
    <w:rsid w:val="002B0D48"/>
    <w:rsid w:val="002B353B"/>
    <w:rsid w:val="002B476F"/>
    <w:rsid w:val="002C1508"/>
    <w:rsid w:val="002C25A4"/>
    <w:rsid w:val="002D04C6"/>
    <w:rsid w:val="002D21B3"/>
    <w:rsid w:val="002D27EB"/>
    <w:rsid w:val="002E4038"/>
    <w:rsid w:val="002E408A"/>
    <w:rsid w:val="002E4197"/>
    <w:rsid w:val="002F03C3"/>
    <w:rsid w:val="002F66D9"/>
    <w:rsid w:val="002F7CD6"/>
    <w:rsid w:val="00300BC4"/>
    <w:rsid w:val="00302F1B"/>
    <w:rsid w:val="00302FEC"/>
    <w:rsid w:val="00303E3F"/>
    <w:rsid w:val="00307504"/>
    <w:rsid w:val="00307E4C"/>
    <w:rsid w:val="00310DF7"/>
    <w:rsid w:val="00312B25"/>
    <w:rsid w:val="00314051"/>
    <w:rsid w:val="003140B5"/>
    <w:rsid w:val="00315CF2"/>
    <w:rsid w:val="00317B87"/>
    <w:rsid w:val="00325441"/>
    <w:rsid w:val="00334118"/>
    <w:rsid w:val="003406E0"/>
    <w:rsid w:val="0034107A"/>
    <w:rsid w:val="00342404"/>
    <w:rsid w:val="003531FD"/>
    <w:rsid w:val="00353455"/>
    <w:rsid w:val="0035738F"/>
    <w:rsid w:val="00361087"/>
    <w:rsid w:val="00361B71"/>
    <w:rsid w:val="003631AB"/>
    <w:rsid w:val="00386825"/>
    <w:rsid w:val="00391DD7"/>
    <w:rsid w:val="003948D3"/>
    <w:rsid w:val="00397134"/>
    <w:rsid w:val="003A3BC1"/>
    <w:rsid w:val="003A75D1"/>
    <w:rsid w:val="003B53E3"/>
    <w:rsid w:val="003C07FA"/>
    <w:rsid w:val="003D0957"/>
    <w:rsid w:val="003D4004"/>
    <w:rsid w:val="003D4479"/>
    <w:rsid w:val="003E1A60"/>
    <w:rsid w:val="003F0E94"/>
    <w:rsid w:val="003F2B08"/>
    <w:rsid w:val="0040121A"/>
    <w:rsid w:val="0040139C"/>
    <w:rsid w:val="00407532"/>
    <w:rsid w:val="00414E42"/>
    <w:rsid w:val="00415A9E"/>
    <w:rsid w:val="00417622"/>
    <w:rsid w:val="00421358"/>
    <w:rsid w:val="00422A61"/>
    <w:rsid w:val="004234D4"/>
    <w:rsid w:val="00424574"/>
    <w:rsid w:val="004264E4"/>
    <w:rsid w:val="00431A91"/>
    <w:rsid w:val="0043272D"/>
    <w:rsid w:val="0043307B"/>
    <w:rsid w:val="004364E4"/>
    <w:rsid w:val="00441669"/>
    <w:rsid w:val="0044358D"/>
    <w:rsid w:val="00447D36"/>
    <w:rsid w:val="00452489"/>
    <w:rsid w:val="00454F1D"/>
    <w:rsid w:val="0045649F"/>
    <w:rsid w:val="0046009E"/>
    <w:rsid w:val="00460958"/>
    <w:rsid w:val="0046145C"/>
    <w:rsid w:val="00462452"/>
    <w:rsid w:val="00462EE1"/>
    <w:rsid w:val="0046414D"/>
    <w:rsid w:val="00465CF7"/>
    <w:rsid w:val="004707A9"/>
    <w:rsid w:val="00470FBE"/>
    <w:rsid w:val="00471A03"/>
    <w:rsid w:val="004767AD"/>
    <w:rsid w:val="004852B4"/>
    <w:rsid w:val="00486FB2"/>
    <w:rsid w:val="004873B3"/>
    <w:rsid w:val="004A0357"/>
    <w:rsid w:val="004A53B6"/>
    <w:rsid w:val="004B0917"/>
    <w:rsid w:val="004B2290"/>
    <w:rsid w:val="004B361C"/>
    <w:rsid w:val="004C373A"/>
    <w:rsid w:val="004D027F"/>
    <w:rsid w:val="004D0C89"/>
    <w:rsid w:val="004D222E"/>
    <w:rsid w:val="004D2C09"/>
    <w:rsid w:val="004D4503"/>
    <w:rsid w:val="004D5646"/>
    <w:rsid w:val="004D7554"/>
    <w:rsid w:val="004E3722"/>
    <w:rsid w:val="004F3BE6"/>
    <w:rsid w:val="004F535C"/>
    <w:rsid w:val="00502F34"/>
    <w:rsid w:val="00507A21"/>
    <w:rsid w:val="00513FB7"/>
    <w:rsid w:val="00514EDB"/>
    <w:rsid w:val="00516174"/>
    <w:rsid w:val="005226F9"/>
    <w:rsid w:val="00524A5D"/>
    <w:rsid w:val="00525AC5"/>
    <w:rsid w:val="005269C0"/>
    <w:rsid w:val="00531016"/>
    <w:rsid w:val="00537AB6"/>
    <w:rsid w:val="00541587"/>
    <w:rsid w:val="00542BB7"/>
    <w:rsid w:val="005442EE"/>
    <w:rsid w:val="00544A49"/>
    <w:rsid w:val="00556011"/>
    <w:rsid w:val="00556379"/>
    <w:rsid w:val="0055760F"/>
    <w:rsid w:val="00557D2E"/>
    <w:rsid w:val="00561CED"/>
    <w:rsid w:val="00562556"/>
    <w:rsid w:val="00566DFB"/>
    <w:rsid w:val="005709C0"/>
    <w:rsid w:val="0057150D"/>
    <w:rsid w:val="00571C62"/>
    <w:rsid w:val="00584B42"/>
    <w:rsid w:val="00585FDD"/>
    <w:rsid w:val="00590BF2"/>
    <w:rsid w:val="005A4C46"/>
    <w:rsid w:val="005A72FC"/>
    <w:rsid w:val="005B07C9"/>
    <w:rsid w:val="005B14AB"/>
    <w:rsid w:val="005B334D"/>
    <w:rsid w:val="005B41E4"/>
    <w:rsid w:val="005B75C8"/>
    <w:rsid w:val="005C235B"/>
    <w:rsid w:val="005C50C5"/>
    <w:rsid w:val="005C667F"/>
    <w:rsid w:val="005D02C3"/>
    <w:rsid w:val="005D0876"/>
    <w:rsid w:val="005D2193"/>
    <w:rsid w:val="005E087D"/>
    <w:rsid w:val="005F0ECD"/>
    <w:rsid w:val="005F196C"/>
    <w:rsid w:val="005F1B22"/>
    <w:rsid w:val="00611598"/>
    <w:rsid w:val="00614348"/>
    <w:rsid w:val="0061466A"/>
    <w:rsid w:val="00624761"/>
    <w:rsid w:val="00636FBB"/>
    <w:rsid w:val="006400A7"/>
    <w:rsid w:val="00645B65"/>
    <w:rsid w:val="00646ADE"/>
    <w:rsid w:val="0065339C"/>
    <w:rsid w:val="00653A01"/>
    <w:rsid w:val="00654524"/>
    <w:rsid w:val="006547E8"/>
    <w:rsid w:val="00655720"/>
    <w:rsid w:val="00656918"/>
    <w:rsid w:val="00656CB6"/>
    <w:rsid w:val="006572AF"/>
    <w:rsid w:val="00662B2F"/>
    <w:rsid w:val="00665AE0"/>
    <w:rsid w:val="00666D92"/>
    <w:rsid w:val="00670232"/>
    <w:rsid w:val="006702E9"/>
    <w:rsid w:val="00670439"/>
    <w:rsid w:val="00673120"/>
    <w:rsid w:val="00674ECE"/>
    <w:rsid w:val="00677D8D"/>
    <w:rsid w:val="00692314"/>
    <w:rsid w:val="00692AAC"/>
    <w:rsid w:val="006A4070"/>
    <w:rsid w:val="006A586A"/>
    <w:rsid w:val="006A63B6"/>
    <w:rsid w:val="006B1447"/>
    <w:rsid w:val="006B295C"/>
    <w:rsid w:val="006B30AF"/>
    <w:rsid w:val="006B6F7C"/>
    <w:rsid w:val="006B7E69"/>
    <w:rsid w:val="006C6367"/>
    <w:rsid w:val="006C763D"/>
    <w:rsid w:val="006C78FA"/>
    <w:rsid w:val="006C7B60"/>
    <w:rsid w:val="006D135F"/>
    <w:rsid w:val="006D13A2"/>
    <w:rsid w:val="006D336F"/>
    <w:rsid w:val="006D699E"/>
    <w:rsid w:val="006D72CF"/>
    <w:rsid w:val="006D7456"/>
    <w:rsid w:val="006E06BE"/>
    <w:rsid w:val="006E7A67"/>
    <w:rsid w:val="006F454B"/>
    <w:rsid w:val="006F454C"/>
    <w:rsid w:val="006F653D"/>
    <w:rsid w:val="006F66DC"/>
    <w:rsid w:val="00701077"/>
    <w:rsid w:val="00701822"/>
    <w:rsid w:val="00701CC9"/>
    <w:rsid w:val="007023AB"/>
    <w:rsid w:val="00703B07"/>
    <w:rsid w:val="007045E9"/>
    <w:rsid w:val="00704A45"/>
    <w:rsid w:val="007054D6"/>
    <w:rsid w:val="00707372"/>
    <w:rsid w:val="0071265D"/>
    <w:rsid w:val="00712C0E"/>
    <w:rsid w:val="00717E15"/>
    <w:rsid w:val="007211F6"/>
    <w:rsid w:val="00722A14"/>
    <w:rsid w:val="00722F03"/>
    <w:rsid w:val="0072527E"/>
    <w:rsid w:val="00726B19"/>
    <w:rsid w:val="0073016E"/>
    <w:rsid w:val="00732D07"/>
    <w:rsid w:val="0073656C"/>
    <w:rsid w:val="00736849"/>
    <w:rsid w:val="00737DCB"/>
    <w:rsid w:val="00741C3C"/>
    <w:rsid w:val="00745940"/>
    <w:rsid w:val="0075301F"/>
    <w:rsid w:val="007540EF"/>
    <w:rsid w:val="00754FA6"/>
    <w:rsid w:val="00760118"/>
    <w:rsid w:val="007623A8"/>
    <w:rsid w:val="00762456"/>
    <w:rsid w:val="00763E19"/>
    <w:rsid w:val="00775941"/>
    <w:rsid w:val="0077718E"/>
    <w:rsid w:val="00784147"/>
    <w:rsid w:val="00790E87"/>
    <w:rsid w:val="00791420"/>
    <w:rsid w:val="0079231E"/>
    <w:rsid w:val="007A2B6C"/>
    <w:rsid w:val="007A63BA"/>
    <w:rsid w:val="007B47C6"/>
    <w:rsid w:val="007B491D"/>
    <w:rsid w:val="007B676C"/>
    <w:rsid w:val="007B7073"/>
    <w:rsid w:val="007C345C"/>
    <w:rsid w:val="007C51D6"/>
    <w:rsid w:val="007C62E7"/>
    <w:rsid w:val="007D134E"/>
    <w:rsid w:val="007D743C"/>
    <w:rsid w:val="007E068B"/>
    <w:rsid w:val="007E5A27"/>
    <w:rsid w:val="007F4D73"/>
    <w:rsid w:val="007F6C2B"/>
    <w:rsid w:val="00820D1E"/>
    <w:rsid w:val="00822C37"/>
    <w:rsid w:val="00830643"/>
    <w:rsid w:val="00830704"/>
    <w:rsid w:val="00830B88"/>
    <w:rsid w:val="00834770"/>
    <w:rsid w:val="00842361"/>
    <w:rsid w:val="00844C02"/>
    <w:rsid w:val="0084533C"/>
    <w:rsid w:val="008453A8"/>
    <w:rsid w:val="0084769B"/>
    <w:rsid w:val="00853CAD"/>
    <w:rsid w:val="00854187"/>
    <w:rsid w:val="008575B4"/>
    <w:rsid w:val="00857A97"/>
    <w:rsid w:val="00865680"/>
    <w:rsid w:val="00867D88"/>
    <w:rsid w:val="008809E1"/>
    <w:rsid w:val="008858A7"/>
    <w:rsid w:val="00885DD5"/>
    <w:rsid w:val="00886795"/>
    <w:rsid w:val="00887555"/>
    <w:rsid w:val="00890D29"/>
    <w:rsid w:val="0089395E"/>
    <w:rsid w:val="0089529E"/>
    <w:rsid w:val="008A11A2"/>
    <w:rsid w:val="008A17EE"/>
    <w:rsid w:val="008A2E2E"/>
    <w:rsid w:val="008A4B0F"/>
    <w:rsid w:val="008A6F0F"/>
    <w:rsid w:val="008A787F"/>
    <w:rsid w:val="008B0B70"/>
    <w:rsid w:val="008B2B84"/>
    <w:rsid w:val="008B2E90"/>
    <w:rsid w:val="008B6AA3"/>
    <w:rsid w:val="008C19B0"/>
    <w:rsid w:val="008C2ED8"/>
    <w:rsid w:val="008C3077"/>
    <w:rsid w:val="008C34A1"/>
    <w:rsid w:val="008C433D"/>
    <w:rsid w:val="008C57C5"/>
    <w:rsid w:val="008D00F6"/>
    <w:rsid w:val="008D17BA"/>
    <w:rsid w:val="008D4A8C"/>
    <w:rsid w:val="008D511B"/>
    <w:rsid w:val="008D639B"/>
    <w:rsid w:val="008D701B"/>
    <w:rsid w:val="008D7B65"/>
    <w:rsid w:val="008F05DD"/>
    <w:rsid w:val="008F0B9C"/>
    <w:rsid w:val="00901A01"/>
    <w:rsid w:val="00901E54"/>
    <w:rsid w:val="00904137"/>
    <w:rsid w:val="00913F22"/>
    <w:rsid w:val="009207A2"/>
    <w:rsid w:val="00924F82"/>
    <w:rsid w:val="00925828"/>
    <w:rsid w:val="00927E22"/>
    <w:rsid w:val="00932082"/>
    <w:rsid w:val="009326A4"/>
    <w:rsid w:val="00935E95"/>
    <w:rsid w:val="00936EBE"/>
    <w:rsid w:val="00941F70"/>
    <w:rsid w:val="009442B3"/>
    <w:rsid w:val="009445BD"/>
    <w:rsid w:val="00960D08"/>
    <w:rsid w:val="009642F6"/>
    <w:rsid w:val="009652E5"/>
    <w:rsid w:val="009667B1"/>
    <w:rsid w:val="0097105C"/>
    <w:rsid w:val="0097195D"/>
    <w:rsid w:val="00971A22"/>
    <w:rsid w:val="00971C3A"/>
    <w:rsid w:val="009725D0"/>
    <w:rsid w:val="0097424A"/>
    <w:rsid w:val="00975CBD"/>
    <w:rsid w:val="00977877"/>
    <w:rsid w:val="00980CB6"/>
    <w:rsid w:val="00981A28"/>
    <w:rsid w:val="00982B7F"/>
    <w:rsid w:val="00985EAF"/>
    <w:rsid w:val="009860FC"/>
    <w:rsid w:val="00992D85"/>
    <w:rsid w:val="00993D4F"/>
    <w:rsid w:val="009A0C49"/>
    <w:rsid w:val="009A1B41"/>
    <w:rsid w:val="009A2026"/>
    <w:rsid w:val="009A7DDB"/>
    <w:rsid w:val="009B380E"/>
    <w:rsid w:val="009B3FAA"/>
    <w:rsid w:val="009B469F"/>
    <w:rsid w:val="009B46DC"/>
    <w:rsid w:val="009B70A0"/>
    <w:rsid w:val="009C10F4"/>
    <w:rsid w:val="009C4217"/>
    <w:rsid w:val="009C5AA2"/>
    <w:rsid w:val="009C5D81"/>
    <w:rsid w:val="009D22CB"/>
    <w:rsid w:val="009E00DA"/>
    <w:rsid w:val="009E3A4A"/>
    <w:rsid w:val="009F7C80"/>
    <w:rsid w:val="00A00EEF"/>
    <w:rsid w:val="00A0660A"/>
    <w:rsid w:val="00A10162"/>
    <w:rsid w:val="00A10A9D"/>
    <w:rsid w:val="00A11774"/>
    <w:rsid w:val="00A11EE2"/>
    <w:rsid w:val="00A123C6"/>
    <w:rsid w:val="00A1400D"/>
    <w:rsid w:val="00A14DD7"/>
    <w:rsid w:val="00A2104A"/>
    <w:rsid w:val="00A22AB8"/>
    <w:rsid w:val="00A26B82"/>
    <w:rsid w:val="00A26CD3"/>
    <w:rsid w:val="00A363D1"/>
    <w:rsid w:val="00A4022F"/>
    <w:rsid w:val="00A433AE"/>
    <w:rsid w:val="00A51631"/>
    <w:rsid w:val="00A540B1"/>
    <w:rsid w:val="00A60A46"/>
    <w:rsid w:val="00A61E21"/>
    <w:rsid w:val="00A7096E"/>
    <w:rsid w:val="00A71AA5"/>
    <w:rsid w:val="00A72394"/>
    <w:rsid w:val="00A7399F"/>
    <w:rsid w:val="00A81B6B"/>
    <w:rsid w:val="00A85232"/>
    <w:rsid w:val="00A92D39"/>
    <w:rsid w:val="00A95830"/>
    <w:rsid w:val="00A97C2E"/>
    <w:rsid w:val="00AB525C"/>
    <w:rsid w:val="00AC0A7A"/>
    <w:rsid w:val="00AC52FD"/>
    <w:rsid w:val="00AC701F"/>
    <w:rsid w:val="00AD0DC9"/>
    <w:rsid w:val="00AE0029"/>
    <w:rsid w:val="00AF1C78"/>
    <w:rsid w:val="00AF49AE"/>
    <w:rsid w:val="00AF61E6"/>
    <w:rsid w:val="00AF6B9F"/>
    <w:rsid w:val="00AF759D"/>
    <w:rsid w:val="00B011B1"/>
    <w:rsid w:val="00B06F64"/>
    <w:rsid w:val="00B16BA7"/>
    <w:rsid w:val="00B174C5"/>
    <w:rsid w:val="00B175CC"/>
    <w:rsid w:val="00B24F2D"/>
    <w:rsid w:val="00B364BC"/>
    <w:rsid w:val="00B37227"/>
    <w:rsid w:val="00B4184B"/>
    <w:rsid w:val="00B4519A"/>
    <w:rsid w:val="00B45FF6"/>
    <w:rsid w:val="00B52296"/>
    <w:rsid w:val="00B5288A"/>
    <w:rsid w:val="00B6458C"/>
    <w:rsid w:val="00B64CDF"/>
    <w:rsid w:val="00B66F63"/>
    <w:rsid w:val="00B705BF"/>
    <w:rsid w:val="00B858E4"/>
    <w:rsid w:val="00B90DC6"/>
    <w:rsid w:val="00B928E7"/>
    <w:rsid w:val="00B95B2D"/>
    <w:rsid w:val="00BA12C9"/>
    <w:rsid w:val="00BA64A2"/>
    <w:rsid w:val="00BB0613"/>
    <w:rsid w:val="00BB1CC3"/>
    <w:rsid w:val="00BB3334"/>
    <w:rsid w:val="00BB46A2"/>
    <w:rsid w:val="00BB5238"/>
    <w:rsid w:val="00BB726F"/>
    <w:rsid w:val="00BC0202"/>
    <w:rsid w:val="00BC2EA0"/>
    <w:rsid w:val="00BC3233"/>
    <w:rsid w:val="00BC6934"/>
    <w:rsid w:val="00BD18B6"/>
    <w:rsid w:val="00BD322E"/>
    <w:rsid w:val="00BE0B3C"/>
    <w:rsid w:val="00BE1C6D"/>
    <w:rsid w:val="00BE2EBD"/>
    <w:rsid w:val="00BE5365"/>
    <w:rsid w:val="00BE54C5"/>
    <w:rsid w:val="00BE63E3"/>
    <w:rsid w:val="00BF33F2"/>
    <w:rsid w:val="00BF378D"/>
    <w:rsid w:val="00BF723A"/>
    <w:rsid w:val="00C027EE"/>
    <w:rsid w:val="00C06068"/>
    <w:rsid w:val="00C14A8C"/>
    <w:rsid w:val="00C2757F"/>
    <w:rsid w:val="00C32AC1"/>
    <w:rsid w:val="00C34B3C"/>
    <w:rsid w:val="00C40864"/>
    <w:rsid w:val="00C43333"/>
    <w:rsid w:val="00C54F41"/>
    <w:rsid w:val="00C55140"/>
    <w:rsid w:val="00C653F8"/>
    <w:rsid w:val="00C660AC"/>
    <w:rsid w:val="00C67D7C"/>
    <w:rsid w:val="00C74FB7"/>
    <w:rsid w:val="00C75D6A"/>
    <w:rsid w:val="00C81ACB"/>
    <w:rsid w:val="00C825E5"/>
    <w:rsid w:val="00C86F9A"/>
    <w:rsid w:val="00C87B7A"/>
    <w:rsid w:val="00C93D1E"/>
    <w:rsid w:val="00C94540"/>
    <w:rsid w:val="00C9544D"/>
    <w:rsid w:val="00CA5D98"/>
    <w:rsid w:val="00CA68CD"/>
    <w:rsid w:val="00CA6DCE"/>
    <w:rsid w:val="00CB1015"/>
    <w:rsid w:val="00CB6802"/>
    <w:rsid w:val="00CB7F7F"/>
    <w:rsid w:val="00CC3568"/>
    <w:rsid w:val="00CC47B9"/>
    <w:rsid w:val="00CC7CA6"/>
    <w:rsid w:val="00CD42C4"/>
    <w:rsid w:val="00CE1B50"/>
    <w:rsid w:val="00CE38CC"/>
    <w:rsid w:val="00CE3988"/>
    <w:rsid w:val="00CE42F5"/>
    <w:rsid w:val="00CE74C2"/>
    <w:rsid w:val="00CF2027"/>
    <w:rsid w:val="00CF2266"/>
    <w:rsid w:val="00CF2337"/>
    <w:rsid w:val="00CF4EC6"/>
    <w:rsid w:val="00CF4F38"/>
    <w:rsid w:val="00CF648A"/>
    <w:rsid w:val="00D024D0"/>
    <w:rsid w:val="00D03271"/>
    <w:rsid w:val="00D03473"/>
    <w:rsid w:val="00D04402"/>
    <w:rsid w:val="00D05012"/>
    <w:rsid w:val="00D163CA"/>
    <w:rsid w:val="00D16B95"/>
    <w:rsid w:val="00D20C6E"/>
    <w:rsid w:val="00D25424"/>
    <w:rsid w:val="00D26496"/>
    <w:rsid w:val="00D34885"/>
    <w:rsid w:val="00D358D3"/>
    <w:rsid w:val="00D4012C"/>
    <w:rsid w:val="00D408D4"/>
    <w:rsid w:val="00D41515"/>
    <w:rsid w:val="00D503A2"/>
    <w:rsid w:val="00D62F95"/>
    <w:rsid w:val="00D64524"/>
    <w:rsid w:val="00D70D35"/>
    <w:rsid w:val="00D758E6"/>
    <w:rsid w:val="00D77983"/>
    <w:rsid w:val="00D808EE"/>
    <w:rsid w:val="00D833B6"/>
    <w:rsid w:val="00D91507"/>
    <w:rsid w:val="00D91D18"/>
    <w:rsid w:val="00D94C0B"/>
    <w:rsid w:val="00D961D5"/>
    <w:rsid w:val="00DA03A3"/>
    <w:rsid w:val="00DA2539"/>
    <w:rsid w:val="00DA3B45"/>
    <w:rsid w:val="00DB00D5"/>
    <w:rsid w:val="00DB1759"/>
    <w:rsid w:val="00DB3336"/>
    <w:rsid w:val="00DB3935"/>
    <w:rsid w:val="00DB72AC"/>
    <w:rsid w:val="00DB7BB1"/>
    <w:rsid w:val="00DC376E"/>
    <w:rsid w:val="00DC3EC6"/>
    <w:rsid w:val="00DD28BB"/>
    <w:rsid w:val="00DD6C8D"/>
    <w:rsid w:val="00DD7DC5"/>
    <w:rsid w:val="00DE2197"/>
    <w:rsid w:val="00DE24A7"/>
    <w:rsid w:val="00DE4497"/>
    <w:rsid w:val="00DE7977"/>
    <w:rsid w:val="00DF0D50"/>
    <w:rsid w:val="00DF1EC9"/>
    <w:rsid w:val="00DF36C3"/>
    <w:rsid w:val="00DF3D8D"/>
    <w:rsid w:val="00E12A1B"/>
    <w:rsid w:val="00E230AB"/>
    <w:rsid w:val="00E23757"/>
    <w:rsid w:val="00E23A45"/>
    <w:rsid w:val="00E24C15"/>
    <w:rsid w:val="00E2523C"/>
    <w:rsid w:val="00E35706"/>
    <w:rsid w:val="00E3626D"/>
    <w:rsid w:val="00E41B3E"/>
    <w:rsid w:val="00E432E9"/>
    <w:rsid w:val="00E456B9"/>
    <w:rsid w:val="00E45B9C"/>
    <w:rsid w:val="00E51402"/>
    <w:rsid w:val="00E56573"/>
    <w:rsid w:val="00E566C3"/>
    <w:rsid w:val="00E6619B"/>
    <w:rsid w:val="00E67D55"/>
    <w:rsid w:val="00E7388E"/>
    <w:rsid w:val="00E9770E"/>
    <w:rsid w:val="00EA0C23"/>
    <w:rsid w:val="00EA1B3C"/>
    <w:rsid w:val="00EA237F"/>
    <w:rsid w:val="00EA7FC4"/>
    <w:rsid w:val="00EB02F1"/>
    <w:rsid w:val="00EB4E17"/>
    <w:rsid w:val="00EB737A"/>
    <w:rsid w:val="00EC353E"/>
    <w:rsid w:val="00EC365C"/>
    <w:rsid w:val="00EC5686"/>
    <w:rsid w:val="00ED0069"/>
    <w:rsid w:val="00EE052E"/>
    <w:rsid w:val="00EE0855"/>
    <w:rsid w:val="00EE142C"/>
    <w:rsid w:val="00EE3605"/>
    <w:rsid w:val="00EF153E"/>
    <w:rsid w:val="00EF2A14"/>
    <w:rsid w:val="00EF3915"/>
    <w:rsid w:val="00EF6D01"/>
    <w:rsid w:val="00F02994"/>
    <w:rsid w:val="00F030C3"/>
    <w:rsid w:val="00F03876"/>
    <w:rsid w:val="00F17C2E"/>
    <w:rsid w:val="00F17C9C"/>
    <w:rsid w:val="00F211BC"/>
    <w:rsid w:val="00F2147A"/>
    <w:rsid w:val="00F21DC2"/>
    <w:rsid w:val="00F2298A"/>
    <w:rsid w:val="00F24CCF"/>
    <w:rsid w:val="00F26238"/>
    <w:rsid w:val="00F30694"/>
    <w:rsid w:val="00F30EA3"/>
    <w:rsid w:val="00F34914"/>
    <w:rsid w:val="00F3501E"/>
    <w:rsid w:val="00F36DDC"/>
    <w:rsid w:val="00F37BA1"/>
    <w:rsid w:val="00F509B2"/>
    <w:rsid w:val="00F56799"/>
    <w:rsid w:val="00F56D84"/>
    <w:rsid w:val="00F57BEF"/>
    <w:rsid w:val="00F74148"/>
    <w:rsid w:val="00F7625C"/>
    <w:rsid w:val="00F767E3"/>
    <w:rsid w:val="00F86679"/>
    <w:rsid w:val="00F9118C"/>
    <w:rsid w:val="00F91A6C"/>
    <w:rsid w:val="00F92D5B"/>
    <w:rsid w:val="00F93B62"/>
    <w:rsid w:val="00F940F8"/>
    <w:rsid w:val="00FA3806"/>
    <w:rsid w:val="00FA58EE"/>
    <w:rsid w:val="00FA6204"/>
    <w:rsid w:val="00FC31B4"/>
    <w:rsid w:val="00FC3FB8"/>
    <w:rsid w:val="00FC7A97"/>
    <w:rsid w:val="00FD2D9B"/>
    <w:rsid w:val="00FE1760"/>
    <w:rsid w:val="00FE745C"/>
    <w:rsid w:val="00FF00E0"/>
    <w:rsid w:val="00FF09ED"/>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C5373"/>
  <w15:chartTrackingRefBased/>
  <w15:docId w15:val="{3FE316F8-2950-4F90-A94B-72DDF545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4524"/>
    <w:pPr>
      <w:spacing w:after="0" w:line="240" w:lineRule="auto"/>
    </w:pPr>
    <w:rPr>
      <w:rFonts w:ascii="Garamond" w:eastAsia="Times New Roman" w:hAnsi="Garamond" w:cs="Times New Roman"/>
      <w:sz w:val="24"/>
      <w:szCs w:val="20"/>
    </w:rPr>
  </w:style>
  <w:style w:type="paragraph" w:styleId="Heading1">
    <w:name w:val="heading 1"/>
    <w:next w:val="SANDBODY"/>
    <w:link w:val="Heading1Char"/>
    <w:uiPriority w:val="9"/>
    <w:qFormat/>
    <w:rsid w:val="00314051"/>
    <w:pPr>
      <w:keepNext/>
      <w:pageBreakBefore/>
      <w:numPr>
        <w:numId w:val="3"/>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SANDBODY"/>
    <w:link w:val="Heading2Char"/>
    <w:uiPriority w:val="9"/>
    <w:qFormat/>
    <w:rsid w:val="00314051"/>
    <w:pPr>
      <w:keepNext/>
      <w:numPr>
        <w:ilvl w:val="1"/>
        <w:numId w:val="3"/>
      </w:numPr>
      <w:spacing w:before="240" w:after="120"/>
      <w:outlineLvl w:val="1"/>
    </w:pPr>
    <w:rPr>
      <w:rFonts w:ascii="Arial" w:hAnsi="Arial"/>
      <w:b/>
    </w:rPr>
  </w:style>
  <w:style w:type="paragraph" w:styleId="Heading3">
    <w:name w:val="heading 3"/>
    <w:basedOn w:val="Normal"/>
    <w:next w:val="SANDBODY"/>
    <w:link w:val="Heading3Char"/>
    <w:uiPriority w:val="9"/>
    <w:qFormat/>
    <w:rsid w:val="00314051"/>
    <w:pPr>
      <w:keepNext/>
      <w:numPr>
        <w:ilvl w:val="2"/>
        <w:numId w:val="3"/>
      </w:numPr>
      <w:spacing w:before="240" w:after="120"/>
      <w:outlineLvl w:val="2"/>
    </w:pPr>
    <w:rPr>
      <w:rFonts w:ascii="Arial" w:hAnsi="Arial"/>
      <w:b/>
      <w:i/>
    </w:rPr>
  </w:style>
  <w:style w:type="paragraph" w:styleId="Heading4">
    <w:name w:val="heading 4"/>
    <w:basedOn w:val="Heading3"/>
    <w:next w:val="SANDBODY"/>
    <w:link w:val="Heading4Char"/>
    <w:uiPriority w:val="9"/>
    <w:qFormat/>
    <w:rsid w:val="00314051"/>
    <w:pPr>
      <w:numPr>
        <w:ilvl w:val="3"/>
      </w:numPr>
      <w:outlineLvl w:val="3"/>
    </w:pPr>
    <w:rPr>
      <w:i w:val="0"/>
      <w:sz w:val="22"/>
    </w:rPr>
  </w:style>
  <w:style w:type="paragraph" w:styleId="Heading5">
    <w:name w:val="heading 5"/>
    <w:basedOn w:val="Heading3"/>
    <w:next w:val="SANDBODY"/>
    <w:link w:val="Heading5Char"/>
    <w:qFormat/>
    <w:rsid w:val="00314051"/>
    <w:pPr>
      <w:numPr>
        <w:ilvl w:val="4"/>
      </w:numPr>
      <w:outlineLvl w:val="4"/>
    </w:pPr>
    <w:rPr>
      <w:sz w:val="22"/>
    </w:rPr>
  </w:style>
  <w:style w:type="paragraph" w:styleId="Heading6">
    <w:name w:val="heading 6"/>
    <w:basedOn w:val="Heading5"/>
    <w:next w:val="SANDBODY"/>
    <w:link w:val="Heading6Char"/>
    <w:qFormat/>
    <w:rsid w:val="00314051"/>
    <w:pPr>
      <w:numPr>
        <w:ilvl w:val="5"/>
      </w:numPr>
      <w:outlineLvl w:val="5"/>
    </w:pPr>
    <w:rPr>
      <w:sz w:val="20"/>
    </w:rPr>
  </w:style>
  <w:style w:type="paragraph" w:styleId="Heading7">
    <w:name w:val="heading 7"/>
    <w:basedOn w:val="Heading6"/>
    <w:next w:val="SANDBODY"/>
    <w:link w:val="Heading7Char"/>
    <w:qFormat/>
    <w:rsid w:val="00314051"/>
    <w:pPr>
      <w:numPr>
        <w:ilvl w:val="6"/>
      </w:numPr>
      <w:outlineLvl w:val="6"/>
    </w:pPr>
  </w:style>
  <w:style w:type="paragraph" w:styleId="Heading8">
    <w:name w:val="heading 8"/>
    <w:basedOn w:val="Normal"/>
    <w:next w:val="SANDBODY"/>
    <w:link w:val="Heading8Char"/>
    <w:qFormat/>
    <w:rsid w:val="00314051"/>
    <w:pPr>
      <w:numPr>
        <w:ilvl w:val="7"/>
        <w:numId w:val="3"/>
      </w:numPr>
      <w:spacing w:before="120" w:after="240"/>
      <w:outlineLvl w:val="7"/>
    </w:pPr>
    <w:rPr>
      <w:rFonts w:ascii="Arial Bold" w:hAnsi="Arial Bold"/>
      <w:b/>
      <w:sz w:val="20"/>
    </w:rPr>
  </w:style>
  <w:style w:type="paragraph" w:styleId="Heading9">
    <w:name w:val="heading 9"/>
    <w:basedOn w:val="Heading8"/>
    <w:next w:val="SANDBODY"/>
    <w:link w:val="Heading9Char"/>
    <w:qFormat/>
    <w:rsid w:val="00314051"/>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NDIAPubs">
    <w:name w:val="SANDIA_Pubs"/>
    <w:basedOn w:val="Normal"/>
    <w:rsid w:val="000E3FED"/>
    <w:rPr>
      <w:rFonts w:ascii="Arial" w:hAnsi="Arial"/>
      <w:b/>
      <w:bCs/>
      <w:sz w:val="36"/>
      <w:szCs w:val="24"/>
    </w:rPr>
  </w:style>
  <w:style w:type="paragraph" w:customStyle="1" w:styleId="SANDCoverNum">
    <w:name w:val="SAND_CoverNum"/>
    <w:basedOn w:val="Normal"/>
    <w:link w:val="SANDCoverNumChar"/>
    <w:rsid w:val="00314051"/>
    <w:rPr>
      <w:rFonts w:ascii="Arial" w:hAnsi="Arial"/>
      <w:color w:val="FFFFFF" w:themeColor="background1"/>
      <w:szCs w:val="24"/>
    </w:rPr>
  </w:style>
  <w:style w:type="paragraph" w:customStyle="1" w:styleId="SANDCoverClass">
    <w:name w:val="SAND_CoverClass"/>
    <w:basedOn w:val="SANDCoverNum"/>
    <w:qFormat/>
    <w:rsid w:val="00314051"/>
    <w:pPr>
      <w:tabs>
        <w:tab w:val="right" w:pos="9360"/>
      </w:tabs>
    </w:pPr>
  </w:style>
  <w:style w:type="character" w:customStyle="1" w:styleId="SANDCoverNumChar">
    <w:name w:val="SAND_CoverNum Char"/>
    <w:basedOn w:val="DefaultParagraphFont"/>
    <w:link w:val="SANDCoverNum"/>
    <w:rsid w:val="00314051"/>
    <w:rPr>
      <w:rFonts w:ascii="Arial" w:eastAsia="Times New Roman" w:hAnsi="Arial" w:cs="Times New Roman"/>
      <w:color w:val="FFFFFF" w:themeColor="background1"/>
      <w:sz w:val="24"/>
      <w:szCs w:val="24"/>
    </w:rPr>
  </w:style>
  <w:style w:type="paragraph" w:customStyle="1" w:styleId="SANDCoverDate">
    <w:name w:val="SAND_CoverDate"/>
    <w:basedOn w:val="Normal"/>
    <w:link w:val="SANDCoverDateChar"/>
    <w:qFormat/>
    <w:rsid w:val="00314051"/>
    <w:rPr>
      <w:rFonts w:ascii="Arial" w:hAnsi="Arial"/>
      <w:color w:val="FFFFFF" w:themeColor="background1"/>
    </w:rPr>
  </w:style>
  <w:style w:type="character" w:customStyle="1" w:styleId="SANDCoverDateChar">
    <w:name w:val="SAND_CoverDate Char"/>
    <w:basedOn w:val="DefaultParagraphFont"/>
    <w:link w:val="SANDCoverDate"/>
    <w:rsid w:val="00314051"/>
    <w:rPr>
      <w:rFonts w:ascii="Arial" w:eastAsia="Times New Roman" w:hAnsi="Arial" w:cs="Times New Roman"/>
      <w:color w:val="FFFFFF" w:themeColor="background1"/>
      <w:sz w:val="24"/>
      <w:szCs w:val="20"/>
    </w:rPr>
  </w:style>
  <w:style w:type="paragraph" w:customStyle="1" w:styleId="SANDCoverAuthors">
    <w:name w:val="SAND_CoverAuthors"/>
    <w:basedOn w:val="Normal"/>
    <w:link w:val="SANDCoverAuthorsChar"/>
    <w:rsid w:val="00314051"/>
    <w:rPr>
      <w:rFonts w:ascii="Arial" w:hAnsi="Arial"/>
      <w:szCs w:val="24"/>
    </w:rPr>
  </w:style>
  <w:style w:type="paragraph" w:customStyle="1" w:styleId="SANDCoverTitle">
    <w:name w:val="SAND_CoverTitle"/>
    <w:basedOn w:val="Normal"/>
    <w:rsid w:val="003D4004"/>
    <w:pPr>
      <w:spacing w:before="720"/>
    </w:pPr>
    <w:rPr>
      <w:rFonts w:ascii="Arial" w:hAnsi="Arial" w:cs="Arial"/>
      <w:b/>
      <w:bCs/>
      <w:sz w:val="56"/>
      <w:szCs w:val="24"/>
    </w:rPr>
  </w:style>
  <w:style w:type="character" w:customStyle="1" w:styleId="SANDCoverAuthorsChar">
    <w:name w:val="SAND_CoverAuthors Char"/>
    <w:basedOn w:val="DefaultParagraphFont"/>
    <w:link w:val="SANDCoverAuthors"/>
    <w:rsid w:val="00314051"/>
    <w:rPr>
      <w:rFonts w:ascii="Arial" w:eastAsia="Times New Roman" w:hAnsi="Arial" w:cs="Times New Roman"/>
      <w:sz w:val="24"/>
      <w:szCs w:val="24"/>
    </w:rPr>
  </w:style>
  <w:style w:type="character" w:styleId="Hyperlink">
    <w:name w:val="Hyperlink"/>
    <w:basedOn w:val="DefaultParagraphFont"/>
    <w:uiPriority w:val="99"/>
    <w:unhideWhenUsed/>
    <w:rsid w:val="00314051"/>
    <w:rPr>
      <w:color w:val="0563C1" w:themeColor="hyperlink"/>
      <w:u w:val="single"/>
    </w:rPr>
  </w:style>
  <w:style w:type="paragraph" w:customStyle="1" w:styleId="SANDIssuedPubs">
    <w:name w:val="SAND_IssuedPubs"/>
    <w:basedOn w:val="Normal"/>
    <w:rsid w:val="00314051"/>
    <w:pPr>
      <w:tabs>
        <w:tab w:val="left" w:pos="1800"/>
        <w:tab w:val="left" w:pos="3150"/>
      </w:tabs>
      <w:ind w:left="1080" w:right="1080"/>
      <w:jc w:val="both"/>
    </w:pPr>
    <w:rPr>
      <w:sz w:val="18"/>
      <w:szCs w:val="24"/>
    </w:rPr>
  </w:style>
  <w:style w:type="paragraph" w:styleId="Header">
    <w:name w:val="header"/>
    <w:basedOn w:val="Normal"/>
    <w:link w:val="HeaderChar"/>
    <w:unhideWhenUsed/>
    <w:rsid w:val="00314051"/>
    <w:pPr>
      <w:tabs>
        <w:tab w:val="center" w:pos="4680"/>
        <w:tab w:val="right" w:pos="9360"/>
      </w:tabs>
    </w:pPr>
  </w:style>
  <w:style w:type="character" w:customStyle="1" w:styleId="HeaderChar">
    <w:name w:val="Header Char"/>
    <w:basedOn w:val="DefaultParagraphFont"/>
    <w:link w:val="Header"/>
    <w:rsid w:val="00314051"/>
    <w:rPr>
      <w:rFonts w:ascii="Garamond" w:eastAsia="Times New Roman" w:hAnsi="Garamond" w:cs="Times New Roman"/>
      <w:sz w:val="24"/>
      <w:szCs w:val="20"/>
    </w:rPr>
  </w:style>
  <w:style w:type="paragraph" w:styleId="Footer">
    <w:name w:val="footer"/>
    <w:basedOn w:val="Normal"/>
    <w:link w:val="FooterChar"/>
    <w:uiPriority w:val="99"/>
    <w:rsid w:val="00314051"/>
    <w:pPr>
      <w:tabs>
        <w:tab w:val="center" w:pos="4320"/>
        <w:tab w:val="right" w:pos="8640"/>
      </w:tabs>
    </w:pPr>
  </w:style>
  <w:style w:type="character" w:customStyle="1" w:styleId="FooterChar">
    <w:name w:val="Footer Char"/>
    <w:basedOn w:val="DefaultParagraphFont"/>
    <w:link w:val="Footer"/>
    <w:uiPriority w:val="99"/>
    <w:rsid w:val="00314051"/>
    <w:rPr>
      <w:rFonts w:ascii="Garamond" w:eastAsia="Times New Roman" w:hAnsi="Garamond" w:cs="Times New Roman"/>
      <w:sz w:val="24"/>
      <w:szCs w:val="20"/>
    </w:rPr>
  </w:style>
  <w:style w:type="paragraph" w:customStyle="1" w:styleId="SANDAbstract">
    <w:name w:val="SAND_Abstract"/>
    <w:basedOn w:val="Normal"/>
    <w:next w:val="SANDBODY"/>
    <w:qFormat/>
    <w:rsid w:val="00AC52FD"/>
    <w:pPr>
      <w:tabs>
        <w:tab w:val="center" w:pos="4680"/>
        <w:tab w:val="right" w:pos="9360"/>
      </w:tabs>
      <w:spacing w:after="120"/>
      <w:outlineLvl w:val="0"/>
    </w:pPr>
    <w:rPr>
      <w:rFonts w:ascii="Arial Bold" w:hAnsi="Arial Bold" w:cs="Arial"/>
      <w:b/>
      <w:caps/>
      <w:sz w:val="28"/>
      <w:szCs w:val="28"/>
    </w:rPr>
  </w:style>
  <w:style w:type="paragraph" w:customStyle="1" w:styleId="SANDAbstractTxt">
    <w:name w:val="SAND_AbstractTxt"/>
    <w:basedOn w:val="Normal"/>
    <w:rsid w:val="00314051"/>
    <w:pPr>
      <w:tabs>
        <w:tab w:val="left" w:pos="1260"/>
      </w:tabs>
      <w:ind w:left="540" w:right="540"/>
      <w:jc w:val="both"/>
    </w:pPr>
    <w:rPr>
      <w:color w:val="000000"/>
    </w:rPr>
  </w:style>
  <w:style w:type="character" w:styleId="PlaceholderText">
    <w:name w:val="Placeholder Text"/>
    <w:basedOn w:val="DefaultParagraphFont"/>
    <w:uiPriority w:val="99"/>
    <w:semiHidden/>
    <w:rsid w:val="00314051"/>
    <w:rPr>
      <w:color w:val="808080"/>
    </w:rPr>
  </w:style>
  <w:style w:type="numbering" w:customStyle="1" w:styleId="Appendices">
    <w:name w:val="Appendices"/>
    <w:uiPriority w:val="99"/>
    <w:rsid w:val="00314051"/>
    <w:pPr>
      <w:numPr>
        <w:numId w:val="2"/>
      </w:numPr>
    </w:pPr>
  </w:style>
  <w:style w:type="character" w:customStyle="1" w:styleId="Heading1Char">
    <w:name w:val="Heading 1 Char"/>
    <w:basedOn w:val="DefaultParagraphFont"/>
    <w:link w:val="Heading1"/>
    <w:uiPriority w:val="9"/>
    <w:rsid w:val="00314051"/>
    <w:rPr>
      <w:rFonts w:ascii="Arial" w:eastAsia="Times New Roman" w:hAnsi="Arial" w:cs="Times New Roman"/>
      <w:b/>
      <w:caps/>
      <w:sz w:val="26"/>
      <w:szCs w:val="20"/>
    </w:rPr>
  </w:style>
  <w:style w:type="paragraph" w:customStyle="1" w:styleId="AppendixHeading1">
    <w:name w:val="Appendix_Heading1"/>
    <w:basedOn w:val="Heading1"/>
    <w:next w:val="Normal"/>
    <w:qFormat/>
    <w:rsid w:val="00CF2266"/>
    <w:pPr>
      <w:numPr>
        <w:numId w:val="12"/>
      </w:numPr>
      <w:tabs>
        <w:tab w:val="clear" w:pos="1008"/>
        <w:tab w:val="left" w:pos="2160"/>
      </w:tabs>
    </w:pPr>
    <w:rPr>
      <w:rFonts w:ascii="Arial Bold" w:hAnsi="Arial Bold" w:cs="Arial"/>
    </w:rPr>
  </w:style>
  <w:style w:type="paragraph" w:customStyle="1" w:styleId="AppendixHeading2">
    <w:name w:val="Appendix_Heading2"/>
    <w:basedOn w:val="AppendixHeading1"/>
    <w:next w:val="Normal"/>
    <w:qFormat/>
    <w:rsid w:val="00CF2266"/>
    <w:pPr>
      <w:pageBreakBefore w:val="0"/>
      <w:numPr>
        <w:ilvl w:val="1"/>
      </w:numPr>
      <w:outlineLvl w:val="1"/>
    </w:pPr>
    <w:rPr>
      <w:caps w:val="0"/>
      <w:sz w:val="24"/>
    </w:rPr>
  </w:style>
  <w:style w:type="paragraph" w:customStyle="1" w:styleId="AppendixHeading3">
    <w:name w:val="Appendix_Heading3"/>
    <w:basedOn w:val="AppendixHeading2"/>
    <w:next w:val="Normal"/>
    <w:qFormat/>
    <w:rsid w:val="00CF2266"/>
    <w:pPr>
      <w:numPr>
        <w:ilvl w:val="2"/>
      </w:numPr>
      <w:outlineLvl w:val="2"/>
    </w:pPr>
    <w:rPr>
      <w:i/>
      <w:sz w:val="22"/>
    </w:rPr>
  </w:style>
  <w:style w:type="paragraph" w:customStyle="1" w:styleId="AppendixHeading4">
    <w:name w:val="Appendix_Heading4"/>
    <w:basedOn w:val="AppendixHeading3"/>
    <w:next w:val="Normal"/>
    <w:qFormat/>
    <w:rsid w:val="00CF2266"/>
    <w:pPr>
      <w:numPr>
        <w:ilvl w:val="3"/>
      </w:numPr>
      <w:outlineLvl w:val="3"/>
    </w:pPr>
  </w:style>
  <w:style w:type="paragraph" w:styleId="BalloonText">
    <w:name w:val="Balloon Text"/>
    <w:basedOn w:val="Normal"/>
    <w:link w:val="BalloonTextChar"/>
    <w:uiPriority w:val="99"/>
    <w:semiHidden/>
    <w:unhideWhenUsed/>
    <w:rsid w:val="00314051"/>
    <w:rPr>
      <w:rFonts w:ascii="Tahoma" w:hAnsi="Tahoma" w:cs="Tahoma"/>
      <w:sz w:val="16"/>
      <w:szCs w:val="16"/>
    </w:rPr>
  </w:style>
  <w:style w:type="character" w:customStyle="1" w:styleId="BalloonTextChar">
    <w:name w:val="Balloon Text Char"/>
    <w:basedOn w:val="DefaultParagraphFont"/>
    <w:link w:val="BalloonText"/>
    <w:uiPriority w:val="99"/>
    <w:semiHidden/>
    <w:rsid w:val="00314051"/>
    <w:rPr>
      <w:rFonts w:ascii="Tahoma" w:eastAsia="Times New Roman" w:hAnsi="Tahoma" w:cs="Tahoma"/>
      <w:sz w:val="16"/>
      <w:szCs w:val="16"/>
    </w:rPr>
  </w:style>
  <w:style w:type="paragraph" w:styleId="BodyText">
    <w:name w:val="Body Text"/>
    <w:basedOn w:val="Normal"/>
    <w:link w:val="BodyTextChar"/>
    <w:uiPriority w:val="99"/>
    <w:semiHidden/>
    <w:unhideWhenUsed/>
    <w:rsid w:val="00314051"/>
    <w:pPr>
      <w:spacing w:after="120"/>
    </w:pPr>
  </w:style>
  <w:style w:type="character" w:customStyle="1" w:styleId="BodyTextChar">
    <w:name w:val="Body Text Char"/>
    <w:basedOn w:val="DefaultParagraphFont"/>
    <w:link w:val="BodyText"/>
    <w:uiPriority w:val="99"/>
    <w:semiHidden/>
    <w:rsid w:val="00314051"/>
    <w:rPr>
      <w:rFonts w:ascii="Garamond" w:eastAsia="Times New Roman" w:hAnsi="Garamond" w:cs="Times New Roman"/>
      <w:sz w:val="24"/>
      <w:szCs w:val="20"/>
    </w:rPr>
  </w:style>
  <w:style w:type="paragraph" w:styleId="Caption">
    <w:name w:val="caption"/>
    <w:basedOn w:val="Normal"/>
    <w:next w:val="Normal"/>
    <w:uiPriority w:val="35"/>
    <w:qFormat/>
    <w:rsid w:val="00314051"/>
    <w:pPr>
      <w:spacing w:after="40"/>
      <w:jc w:val="center"/>
    </w:pPr>
    <w:rPr>
      <w:rFonts w:ascii="Arial" w:hAnsi="Arial"/>
      <w:b/>
      <w:iCs/>
      <w:sz w:val="20"/>
      <w:szCs w:val="18"/>
    </w:rPr>
  </w:style>
  <w:style w:type="character" w:styleId="CommentReference">
    <w:name w:val="annotation reference"/>
    <w:basedOn w:val="DefaultParagraphFont"/>
    <w:uiPriority w:val="99"/>
    <w:rsid w:val="00314051"/>
    <w:rPr>
      <w:rFonts w:ascii="Arial" w:hAnsi="Arial" w:cs="Times New Roman"/>
      <w:sz w:val="16"/>
    </w:rPr>
  </w:style>
  <w:style w:type="paragraph" w:styleId="CommentText">
    <w:name w:val="annotation text"/>
    <w:basedOn w:val="Normal"/>
    <w:link w:val="CommentTextChar"/>
    <w:uiPriority w:val="99"/>
    <w:unhideWhenUsed/>
    <w:rsid w:val="00314051"/>
    <w:rPr>
      <w:sz w:val="20"/>
    </w:rPr>
  </w:style>
  <w:style w:type="character" w:customStyle="1" w:styleId="CommentTextChar">
    <w:name w:val="Comment Text Char"/>
    <w:basedOn w:val="DefaultParagraphFont"/>
    <w:link w:val="CommentText"/>
    <w:uiPriority w:val="99"/>
    <w:rsid w:val="00314051"/>
    <w:rPr>
      <w:rFonts w:ascii="Garamond" w:eastAsia="Times New Roman" w:hAnsi="Garamond" w:cs="Times New Roman"/>
      <w:sz w:val="20"/>
      <w:szCs w:val="20"/>
    </w:rPr>
  </w:style>
  <w:style w:type="paragraph" w:styleId="CommentSubject">
    <w:name w:val="annotation subject"/>
    <w:basedOn w:val="Normal"/>
    <w:next w:val="Normal"/>
    <w:link w:val="CommentSubjectChar"/>
    <w:uiPriority w:val="99"/>
    <w:semiHidden/>
    <w:unhideWhenUsed/>
    <w:rsid w:val="00314051"/>
    <w:rPr>
      <w:b/>
      <w:bCs/>
      <w:sz w:val="20"/>
    </w:rPr>
  </w:style>
  <w:style w:type="character" w:customStyle="1" w:styleId="CommentSubjectChar">
    <w:name w:val="Comment Subject Char"/>
    <w:basedOn w:val="DefaultParagraphFont"/>
    <w:link w:val="CommentSubject"/>
    <w:uiPriority w:val="99"/>
    <w:semiHidden/>
    <w:rsid w:val="00314051"/>
    <w:rPr>
      <w:rFonts w:ascii="Garamond" w:eastAsia="Times New Roman" w:hAnsi="Garamond" w:cs="Times New Roman"/>
      <w:b/>
      <w:bCs/>
      <w:sz w:val="20"/>
      <w:szCs w:val="20"/>
    </w:rPr>
  </w:style>
  <w:style w:type="character" w:styleId="FollowedHyperlink">
    <w:name w:val="FollowedHyperlink"/>
    <w:basedOn w:val="DefaultParagraphFont"/>
    <w:uiPriority w:val="99"/>
    <w:unhideWhenUsed/>
    <w:rsid w:val="00314051"/>
    <w:rPr>
      <w:color w:val="954F72" w:themeColor="followedHyperlink"/>
      <w:u w:val="single"/>
    </w:rPr>
  </w:style>
  <w:style w:type="table" w:styleId="GridTable1Light">
    <w:name w:val="Grid Table 1 Light"/>
    <w:basedOn w:val="TableNormal"/>
    <w:uiPriority w:val="46"/>
    <w:rsid w:val="0031405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314051"/>
    <w:rPr>
      <w:rFonts w:ascii="Arial" w:eastAsia="Times New Roman" w:hAnsi="Arial" w:cs="Times New Roman"/>
      <w:b/>
      <w:sz w:val="24"/>
      <w:szCs w:val="20"/>
    </w:rPr>
  </w:style>
  <w:style w:type="character" w:customStyle="1" w:styleId="Heading3Char">
    <w:name w:val="Heading 3 Char"/>
    <w:basedOn w:val="DefaultParagraphFont"/>
    <w:link w:val="Heading3"/>
    <w:uiPriority w:val="9"/>
    <w:rsid w:val="00314051"/>
    <w:rPr>
      <w:rFonts w:ascii="Arial" w:eastAsia="Times New Roman" w:hAnsi="Arial" w:cs="Times New Roman"/>
      <w:b/>
      <w:i/>
      <w:sz w:val="24"/>
      <w:szCs w:val="20"/>
    </w:rPr>
  </w:style>
  <w:style w:type="character" w:customStyle="1" w:styleId="Heading4Char">
    <w:name w:val="Heading 4 Char"/>
    <w:basedOn w:val="DefaultParagraphFont"/>
    <w:link w:val="Heading4"/>
    <w:uiPriority w:val="9"/>
    <w:rsid w:val="00314051"/>
    <w:rPr>
      <w:rFonts w:ascii="Arial" w:eastAsia="Times New Roman" w:hAnsi="Arial" w:cs="Times New Roman"/>
      <w:b/>
      <w:szCs w:val="20"/>
    </w:rPr>
  </w:style>
  <w:style w:type="character" w:customStyle="1" w:styleId="Heading5Char">
    <w:name w:val="Heading 5 Char"/>
    <w:basedOn w:val="DefaultParagraphFont"/>
    <w:link w:val="Heading5"/>
    <w:rsid w:val="00314051"/>
    <w:rPr>
      <w:rFonts w:ascii="Arial" w:eastAsia="Times New Roman" w:hAnsi="Arial" w:cs="Times New Roman"/>
      <w:b/>
      <w:i/>
      <w:szCs w:val="20"/>
    </w:rPr>
  </w:style>
  <w:style w:type="character" w:customStyle="1" w:styleId="Heading6Char">
    <w:name w:val="Heading 6 Char"/>
    <w:basedOn w:val="DefaultParagraphFont"/>
    <w:link w:val="Heading6"/>
    <w:rsid w:val="00314051"/>
    <w:rPr>
      <w:rFonts w:ascii="Arial" w:eastAsia="Times New Roman" w:hAnsi="Arial" w:cs="Times New Roman"/>
      <w:b/>
      <w:i/>
      <w:sz w:val="20"/>
      <w:szCs w:val="20"/>
    </w:rPr>
  </w:style>
  <w:style w:type="character" w:customStyle="1" w:styleId="Heading7Char">
    <w:name w:val="Heading 7 Char"/>
    <w:basedOn w:val="DefaultParagraphFont"/>
    <w:link w:val="Heading7"/>
    <w:rsid w:val="00314051"/>
    <w:rPr>
      <w:rFonts w:ascii="Arial" w:eastAsia="Times New Roman" w:hAnsi="Arial" w:cs="Times New Roman"/>
      <w:b/>
      <w:i/>
      <w:sz w:val="20"/>
      <w:szCs w:val="20"/>
    </w:rPr>
  </w:style>
  <w:style w:type="character" w:customStyle="1" w:styleId="Heading8Char">
    <w:name w:val="Heading 8 Char"/>
    <w:basedOn w:val="DefaultParagraphFont"/>
    <w:link w:val="Heading8"/>
    <w:rsid w:val="00314051"/>
    <w:rPr>
      <w:rFonts w:ascii="Arial Bold" w:eastAsia="Times New Roman" w:hAnsi="Arial Bold" w:cs="Times New Roman"/>
      <w:b/>
      <w:sz w:val="20"/>
      <w:szCs w:val="20"/>
    </w:rPr>
  </w:style>
  <w:style w:type="character" w:customStyle="1" w:styleId="Heading9Char">
    <w:name w:val="Heading 9 Char"/>
    <w:basedOn w:val="DefaultParagraphFont"/>
    <w:link w:val="Heading9"/>
    <w:rsid w:val="00314051"/>
    <w:rPr>
      <w:rFonts w:ascii="Arial Bold" w:eastAsia="Times New Roman" w:hAnsi="Arial Bold" w:cs="Times New Roman"/>
      <w:b/>
      <w:sz w:val="20"/>
      <w:szCs w:val="20"/>
    </w:rPr>
  </w:style>
  <w:style w:type="paragraph" w:styleId="Index1">
    <w:name w:val="index 1"/>
    <w:basedOn w:val="Normal"/>
    <w:next w:val="Normal"/>
    <w:autoRedefine/>
    <w:uiPriority w:val="99"/>
    <w:semiHidden/>
    <w:unhideWhenUsed/>
    <w:rsid w:val="00314051"/>
    <w:pPr>
      <w:ind w:left="240" w:hanging="240"/>
    </w:pPr>
  </w:style>
  <w:style w:type="paragraph" w:styleId="ListBullet2">
    <w:name w:val="List Bullet 2"/>
    <w:basedOn w:val="Normal"/>
    <w:semiHidden/>
    <w:rsid w:val="00314051"/>
    <w:pPr>
      <w:numPr>
        <w:numId w:val="4"/>
      </w:numPr>
      <w:contextualSpacing/>
    </w:pPr>
    <w:rPr>
      <w:szCs w:val="24"/>
    </w:rPr>
  </w:style>
  <w:style w:type="paragraph" w:styleId="ListParagraph">
    <w:name w:val="List Paragraph"/>
    <w:basedOn w:val="Normal"/>
    <w:uiPriority w:val="34"/>
    <w:qFormat/>
    <w:rsid w:val="00314051"/>
    <w:pPr>
      <w:ind w:left="720"/>
      <w:contextualSpacing/>
    </w:pPr>
  </w:style>
  <w:style w:type="character" w:styleId="Mention">
    <w:name w:val="Mention"/>
    <w:basedOn w:val="DefaultParagraphFont"/>
    <w:uiPriority w:val="99"/>
    <w:semiHidden/>
    <w:unhideWhenUsed/>
    <w:rsid w:val="00314051"/>
    <w:rPr>
      <w:color w:val="2B579A"/>
      <w:shd w:val="clear" w:color="auto" w:fill="E6E6E6"/>
    </w:rPr>
  </w:style>
  <w:style w:type="numbering" w:customStyle="1" w:styleId="MultilevelNumberedList">
    <w:name w:val="Multilevel Numbered List"/>
    <w:uiPriority w:val="99"/>
    <w:rsid w:val="00314051"/>
    <w:pPr>
      <w:numPr>
        <w:numId w:val="5"/>
      </w:numPr>
    </w:pPr>
  </w:style>
  <w:style w:type="paragraph" w:styleId="NormalWeb">
    <w:name w:val="Normal (Web)"/>
    <w:basedOn w:val="Normal"/>
    <w:uiPriority w:val="99"/>
    <w:rsid w:val="00314051"/>
    <w:rPr>
      <w:szCs w:val="24"/>
    </w:rPr>
  </w:style>
  <w:style w:type="paragraph" w:styleId="PlainText">
    <w:name w:val="Plain Text"/>
    <w:basedOn w:val="Normal"/>
    <w:link w:val="PlainTextChar"/>
    <w:uiPriority w:val="99"/>
    <w:semiHidden/>
    <w:unhideWhenUsed/>
    <w:rsid w:val="00314051"/>
    <w:rPr>
      <w:rFonts w:ascii="Consolas" w:hAnsi="Consolas"/>
      <w:sz w:val="21"/>
      <w:szCs w:val="21"/>
    </w:rPr>
  </w:style>
  <w:style w:type="character" w:customStyle="1" w:styleId="PlainTextChar">
    <w:name w:val="Plain Text Char"/>
    <w:basedOn w:val="DefaultParagraphFont"/>
    <w:link w:val="PlainText"/>
    <w:uiPriority w:val="99"/>
    <w:semiHidden/>
    <w:rsid w:val="00314051"/>
    <w:rPr>
      <w:rFonts w:ascii="Consolas" w:eastAsia="Times New Roman" w:hAnsi="Consolas" w:cs="Times New Roman"/>
      <w:sz w:val="21"/>
      <w:szCs w:val="21"/>
    </w:rPr>
  </w:style>
  <w:style w:type="paragraph" w:customStyle="1" w:styleId="PreparedPubs">
    <w:name w:val="Prepared_Pubs"/>
    <w:basedOn w:val="Normal"/>
    <w:rsid w:val="00314051"/>
    <w:rPr>
      <w:rFonts w:ascii="Arial" w:hAnsi="Arial"/>
      <w:color w:val="000000"/>
      <w:spacing w:val="5"/>
      <w:sz w:val="16"/>
    </w:rPr>
  </w:style>
  <w:style w:type="table" w:customStyle="1" w:styleId="SANDTableStyle">
    <w:name w:val="SAND Table Style"/>
    <w:uiPriority w:val="99"/>
    <w:rsid w:val="00D91D1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numbering" w:customStyle="1" w:styleId="SANDwAppendix">
    <w:name w:val="SAND w Appendix"/>
    <w:rsid w:val="00314051"/>
    <w:pPr>
      <w:numPr>
        <w:numId w:val="6"/>
      </w:numPr>
    </w:pPr>
  </w:style>
  <w:style w:type="paragraph" w:customStyle="1" w:styleId="SANDBlockQuote">
    <w:name w:val="SAND_BlockQuote"/>
    <w:basedOn w:val="Normal"/>
    <w:qFormat/>
    <w:rsid w:val="00314051"/>
    <w:pPr>
      <w:ind w:left="720" w:right="720"/>
    </w:pPr>
    <w:rPr>
      <w:szCs w:val="24"/>
    </w:rPr>
  </w:style>
  <w:style w:type="paragraph" w:customStyle="1" w:styleId="SANDBODY">
    <w:name w:val="SAND_BODY"/>
    <w:basedOn w:val="Normal"/>
    <w:qFormat/>
    <w:rsid w:val="00314051"/>
    <w:pPr>
      <w:spacing w:after="120"/>
    </w:pPr>
  </w:style>
  <w:style w:type="paragraph" w:customStyle="1" w:styleId="SANDBODYLeadin">
    <w:name w:val="SAND_BODYLeadin"/>
    <w:basedOn w:val="SANDBODY"/>
    <w:qFormat/>
    <w:rsid w:val="00314051"/>
    <w:pPr>
      <w:keepNext/>
      <w:keepLines/>
      <w:spacing w:after="60"/>
    </w:pPr>
  </w:style>
  <w:style w:type="paragraph" w:customStyle="1" w:styleId="SANDCaptionFigure">
    <w:name w:val="SAND_CaptionFigure"/>
    <w:basedOn w:val="Normal"/>
    <w:next w:val="SANDBODY"/>
    <w:rsid w:val="00314051"/>
    <w:pPr>
      <w:spacing w:before="60" w:after="240"/>
      <w:jc w:val="center"/>
    </w:pPr>
    <w:rPr>
      <w:rFonts w:ascii="Arial" w:hAnsi="Arial" w:cs="Arial"/>
      <w:b/>
      <w:sz w:val="20"/>
    </w:rPr>
  </w:style>
  <w:style w:type="paragraph" w:customStyle="1" w:styleId="SANDCaptionTable">
    <w:name w:val="SAND_CaptionTable"/>
    <w:basedOn w:val="BodyText"/>
    <w:next w:val="SANDBODY"/>
    <w:qFormat/>
    <w:rsid w:val="00314051"/>
    <w:pPr>
      <w:keepNext/>
      <w:autoSpaceDE w:val="0"/>
      <w:autoSpaceDN w:val="0"/>
      <w:adjustRightInd w:val="0"/>
      <w:spacing w:before="240" w:after="60"/>
      <w:jc w:val="center"/>
    </w:pPr>
    <w:rPr>
      <w:rFonts w:ascii="Arial" w:eastAsiaTheme="minorHAnsi" w:hAnsi="Arial" w:cs="Arial"/>
      <w:b/>
      <w:sz w:val="20"/>
    </w:rPr>
  </w:style>
  <w:style w:type="paragraph" w:customStyle="1" w:styleId="SANDCoverText8">
    <w:name w:val="SAND_CoverText8"/>
    <w:basedOn w:val="Normal"/>
    <w:qFormat/>
    <w:rsid w:val="00314051"/>
    <w:rPr>
      <w:rFonts w:ascii="Arial" w:hAnsi="Arial"/>
      <w:color w:val="000000"/>
      <w:spacing w:val="5"/>
      <w:sz w:val="16"/>
    </w:rPr>
  </w:style>
  <w:style w:type="paragraph" w:customStyle="1" w:styleId="SANDDistribution">
    <w:name w:val="SAND_Distribution"/>
    <w:basedOn w:val="Normal"/>
    <w:next w:val="SANDBODY"/>
    <w:qFormat/>
    <w:rsid w:val="00314051"/>
    <w:pPr>
      <w:pageBreakBefore/>
      <w:tabs>
        <w:tab w:val="left" w:pos="1260"/>
      </w:tabs>
      <w:spacing w:before="240" w:after="120"/>
      <w:outlineLvl w:val="0"/>
    </w:pPr>
    <w:rPr>
      <w:rFonts w:ascii="Arial Bold" w:hAnsi="Arial Bold"/>
      <w:b/>
      <w:caps/>
      <w:color w:val="000000"/>
      <w:sz w:val="28"/>
      <w:szCs w:val="24"/>
    </w:rPr>
  </w:style>
  <w:style w:type="paragraph" w:customStyle="1" w:styleId="SANDDistributionPubs">
    <w:name w:val="SAND_DistributionPubs"/>
    <w:basedOn w:val="Normal"/>
    <w:rsid w:val="00314051"/>
    <w:pPr>
      <w:tabs>
        <w:tab w:val="left" w:pos="720"/>
        <w:tab w:val="left" w:pos="2160"/>
        <w:tab w:val="left" w:pos="5040"/>
      </w:tabs>
    </w:pPr>
    <w:rPr>
      <w:color w:val="000000"/>
    </w:rPr>
  </w:style>
  <w:style w:type="paragraph" w:customStyle="1" w:styleId="SANDExecutiveSummary">
    <w:name w:val="SAND_Executive Summary"/>
    <w:basedOn w:val="Normal"/>
    <w:next w:val="SANDBODY"/>
    <w:qFormat/>
    <w:rsid w:val="00CA6DCE"/>
    <w:pPr>
      <w:keepNext/>
      <w:spacing w:before="120" w:after="240"/>
      <w:outlineLvl w:val="0"/>
    </w:pPr>
    <w:rPr>
      <w:rFonts w:ascii="Arial Bold" w:eastAsia="Times" w:hAnsi="Arial Bold"/>
      <w:b/>
      <w:bCs/>
      <w:caps/>
    </w:rPr>
  </w:style>
  <w:style w:type="paragraph" w:customStyle="1" w:styleId="SANDFigurePlacement">
    <w:name w:val="SAND_FigurePlacement"/>
    <w:basedOn w:val="Normal"/>
    <w:rsid w:val="00314051"/>
    <w:pPr>
      <w:keepNext/>
      <w:spacing w:before="120" w:after="60"/>
      <w:jc w:val="center"/>
    </w:pPr>
  </w:style>
  <w:style w:type="paragraph" w:customStyle="1" w:styleId="SANDListBulleted">
    <w:name w:val="SAND_ListBulleted"/>
    <w:basedOn w:val="Normal"/>
    <w:rsid w:val="00314051"/>
    <w:pPr>
      <w:numPr>
        <w:numId w:val="7"/>
      </w:numPr>
      <w:spacing w:before="40" w:after="40"/>
    </w:pPr>
  </w:style>
  <w:style w:type="paragraph" w:customStyle="1" w:styleId="SANDListNum">
    <w:name w:val="SAND_ListNum"/>
    <w:basedOn w:val="Normal"/>
    <w:qFormat/>
    <w:rsid w:val="00314051"/>
    <w:pPr>
      <w:numPr>
        <w:numId w:val="8"/>
      </w:numPr>
      <w:spacing w:before="40" w:after="40"/>
    </w:pPr>
  </w:style>
  <w:style w:type="paragraph" w:customStyle="1" w:styleId="SANDNote">
    <w:name w:val="SAND_Note"/>
    <w:basedOn w:val="Normal"/>
    <w:next w:val="SANDBODY"/>
    <w:qFormat/>
    <w:rsid w:val="00243184"/>
    <w:pPr>
      <w:numPr>
        <w:numId w:val="13"/>
      </w:numPr>
      <w:pBdr>
        <w:top w:val="single" w:sz="4" w:space="4" w:color="auto"/>
        <w:bottom w:val="single" w:sz="4" w:space="4" w:color="auto"/>
      </w:pBdr>
      <w:tabs>
        <w:tab w:val="left" w:pos="1350"/>
      </w:tabs>
      <w:spacing w:before="160" w:after="160"/>
      <w:ind w:left="1350" w:hanging="990"/>
    </w:pPr>
  </w:style>
  <w:style w:type="paragraph" w:customStyle="1" w:styleId="SANDReferenceListItem">
    <w:name w:val="SAND_ReferenceListItem"/>
    <w:basedOn w:val="SANDBODY"/>
    <w:qFormat/>
    <w:rsid w:val="00314051"/>
    <w:pPr>
      <w:ind w:left="360" w:hanging="360"/>
    </w:pPr>
  </w:style>
  <w:style w:type="paragraph" w:customStyle="1" w:styleId="SANDReferenceListItemSequential">
    <w:name w:val="SAND_ReferenceListItemSequential"/>
    <w:basedOn w:val="Normal"/>
    <w:qFormat/>
    <w:rsid w:val="00314051"/>
    <w:pPr>
      <w:numPr>
        <w:numId w:val="9"/>
      </w:numPr>
      <w:tabs>
        <w:tab w:val="left" w:pos="360"/>
      </w:tabs>
      <w:spacing w:after="60"/>
    </w:pPr>
  </w:style>
  <w:style w:type="paragraph" w:customStyle="1" w:styleId="SANDSubtitle">
    <w:name w:val="SAND_Subtitle"/>
    <w:basedOn w:val="Normal"/>
    <w:next w:val="SANDBODY"/>
    <w:qFormat/>
    <w:rsid w:val="00314051"/>
    <w:pPr>
      <w:pageBreakBefore/>
      <w:spacing w:before="240" w:after="120"/>
      <w:outlineLvl w:val="0"/>
    </w:pPr>
    <w:rPr>
      <w:rFonts w:ascii="Arial" w:hAnsi="Arial"/>
      <w:b/>
      <w:sz w:val="28"/>
    </w:rPr>
  </w:style>
  <w:style w:type="paragraph" w:customStyle="1" w:styleId="SANDSubtitleCAP">
    <w:name w:val="SAND_SubtitleCAP"/>
    <w:basedOn w:val="SANDSubtitle"/>
    <w:next w:val="SANDBODY"/>
    <w:qFormat/>
    <w:rsid w:val="00314051"/>
    <w:rPr>
      <w:rFonts w:ascii="Arial Bold" w:hAnsi="Arial Bold"/>
      <w:caps/>
    </w:rPr>
  </w:style>
  <w:style w:type="paragraph" w:customStyle="1" w:styleId="SANDReferences">
    <w:name w:val="SAND_References"/>
    <w:basedOn w:val="SANDSubtitleCAP"/>
    <w:next w:val="SANDBODY"/>
    <w:qFormat/>
    <w:rsid w:val="00314051"/>
  </w:style>
  <w:style w:type="paragraph" w:customStyle="1" w:styleId="SANDSANDGuideCover">
    <w:name w:val="SAND_SANDGuideCover"/>
    <w:basedOn w:val="Normal"/>
    <w:rsid w:val="00314051"/>
    <w:rPr>
      <w:rFonts w:ascii="Arial" w:hAnsi="Arial"/>
      <w:b/>
      <w:bCs/>
      <w:color w:val="FFFFFF" w:themeColor="background1"/>
      <w:sz w:val="36"/>
      <w:szCs w:val="24"/>
    </w:rPr>
  </w:style>
  <w:style w:type="paragraph" w:customStyle="1" w:styleId="SANDspace">
    <w:name w:val="SAND_space"/>
    <w:qFormat/>
    <w:rsid w:val="00314051"/>
    <w:pPr>
      <w:spacing w:after="0" w:line="240" w:lineRule="auto"/>
    </w:pPr>
    <w:rPr>
      <w:rFonts w:ascii="Garamond" w:hAnsi="Garamond" w:cs="Arial"/>
      <w:sz w:val="16"/>
      <w:szCs w:val="16"/>
    </w:rPr>
  </w:style>
  <w:style w:type="paragraph" w:customStyle="1" w:styleId="SANDTableText">
    <w:name w:val="SAND_TableText"/>
    <w:link w:val="SANDTableTextChar"/>
    <w:qFormat/>
    <w:rsid w:val="00314051"/>
    <w:pPr>
      <w:spacing w:after="0" w:line="240" w:lineRule="auto"/>
    </w:pPr>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314051"/>
    <w:rPr>
      <w:rFonts w:ascii="Arial" w:eastAsia="Times New Roman" w:hAnsi="Arial" w:cs="Times New Roman"/>
      <w:sz w:val="20"/>
      <w:szCs w:val="20"/>
    </w:rPr>
  </w:style>
  <w:style w:type="paragraph" w:customStyle="1" w:styleId="SANDTableBullet">
    <w:name w:val="SAND_TableBullet"/>
    <w:basedOn w:val="SANDTableText"/>
    <w:qFormat/>
    <w:rsid w:val="00314051"/>
    <w:pPr>
      <w:numPr>
        <w:numId w:val="10"/>
      </w:numPr>
    </w:pPr>
  </w:style>
  <w:style w:type="paragraph" w:customStyle="1" w:styleId="SANDTableHead">
    <w:name w:val="SAND_TableHead"/>
    <w:basedOn w:val="Normal"/>
    <w:rsid w:val="00314051"/>
    <w:pPr>
      <w:keepNext/>
      <w:jc w:val="center"/>
    </w:pPr>
    <w:rPr>
      <w:rFonts w:ascii="Arial" w:hAnsi="Arial" w:cs="Arial"/>
      <w:b/>
      <w:sz w:val="20"/>
      <w:szCs w:val="22"/>
    </w:rPr>
  </w:style>
  <w:style w:type="paragraph" w:customStyle="1" w:styleId="SANDTableListNum">
    <w:name w:val="SAND_TableListNum"/>
    <w:basedOn w:val="SANDTableBullet"/>
    <w:qFormat/>
    <w:rsid w:val="00314051"/>
    <w:pPr>
      <w:numPr>
        <w:numId w:val="11"/>
      </w:numPr>
    </w:pPr>
  </w:style>
  <w:style w:type="paragraph" w:customStyle="1" w:styleId="SANDTOCHeading">
    <w:name w:val="SAND_TOCHeading"/>
    <w:basedOn w:val="Normal"/>
    <w:next w:val="SANDBODY"/>
    <w:qFormat/>
    <w:rsid w:val="00314051"/>
    <w:pPr>
      <w:keepNext/>
      <w:pageBreakBefore/>
      <w:spacing w:before="120" w:after="120"/>
      <w:outlineLvl w:val="0"/>
    </w:pPr>
    <w:rPr>
      <w:rFonts w:ascii="Arial Bold" w:eastAsia="Times" w:hAnsi="Arial Bold"/>
      <w:b/>
      <w:bCs/>
      <w:caps/>
    </w:rPr>
  </w:style>
  <w:style w:type="paragraph" w:customStyle="1" w:styleId="SANDTOCFiguresTables">
    <w:name w:val="SAND_TOCFiguresTables"/>
    <w:basedOn w:val="SANDTOCHeading"/>
    <w:next w:val="SANDBODY"/>
    <w:qFormat/>
    <w:rsid w:val="00314051"/>
    <w:pPr>
      <w:pageBreakBefore w:val="0"/>
      <w:spacing w:before="240"/>
    </w:pPr>
  </w:style>
  <w:style w:type="paragraph" w:customStyle="1" w:styleId="SANDCoverNumPubs">
    <w:name w:val="SANDCoverNum_Pubs"/>
    <w:basedOn w:val="Normal"/>
    <w:link w:val="SANDCoverNumPubsChar"/>
    <w:rsid w:val="00314051"/>
    <w:rPr>
      <w:rFonts w:ascii="Arial" w:hAnsi="Arial"/>
      <w:szCs w:val="24"/>
    </w:rPr>
  </w:style>
  <w:style w:type="character" w:customStyle="1" w:styleId="SANDCoverNumPubsChar">
    <w:name w:val="SANDCoverNum_Pubs Char"/>
    <w:basedOn w:val="DefaultParagraphFont"/>
    <w:link w:val="SANDCoverNumPubs"/>
    <w:rsid w:val="00314051"/>
    <w:rPr>
      <w:rFonts w:ascii="Arial" w:eastAsia="Times New Roman" w:hAnsi="Arial" w:cs="Times New Roman"/>
      <w:sz w:val="24"/>
      <w:szCs w:val="24"/>
    </w:rPr>
  </w:style>
  <w:style w:type="paragraph" w:customStyle="1" w:styleId="SANDCoverClass0">
    <w:name w:val="SANDCover_Class"/>
    <w:basedOn w:val="SANDCoverNumPubs"/>
    <w:link w:val="SANDCoverClassChar"/>
    <w:qFormat/>
    <w:rsid w:val="00314051"/>
  </w:style>
  <w:style w:type="character" w:customStyle="1" w:styleId="SANDCoverClassChar">
    <w:name w:val="SANDCover_Class Char"/>
    <w:basedOn w:val="SANDCoverNumPubsChar"/>
    <w:link w:val="SANDCoverClass0"/>
    <w:rsid w:val="00314051"/>
    <w:rPr>
      <w:rFonts w:ascii="Arial" w:eastAsia="Times New Roman" w:hAnsi="Arial" w:cs="Times New Roman"/>
      <w:sz w:val="24"/>
      <w:szCs w:val="24"/>
    </w:rPr>
  </w:style>
  <w:style w:type="character" w:customStyle="1" w:styleId="SANDCoverDate0">
    <w:name w:val="SANDCover_Date"/>
    <w:basedOn w:val="SANDCoverClassChar"/>
    <w:uiPriority w:val="1"/>
    <w:qFormat/>
    <w:rsid w:val="00314051"/>
    <w:rPr>
      <w:rFonts w:ascii="Arial" w:eastAsia="Times New Roman" w:hAnsi="Arial" w:cs="Times New Roman"/>
      <w:sz w:val="24"/>
      <w:szCs w:val="24"/>
    </w:rPr>
  </w:style>
  <w:style w:type="table" w:styleId="TableGrid">
    <w:name w:val="Table Grid"/>
    <w:basedOn w:val="TableNormal"/>
    <w:rsid w:val="003140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140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SANDspace"/>
    <w:uiPriority w:val="99"/>
    <w:rsid w:val="00314051"/>
    <w:pPr>
      <w:tabs>
        <w:tab w:val="right" w:leader="dot" w:pos="9350"/>
      </w:tabs>
      <w:ind w:left="360" w:right="288" w:hanging="360"/>
    </w:pPr>
    <w:rPr>
      <w:szCs w:val="24"/>
    </w:rPr>
  </w:style>
  <w:style w:type="table" w:styleId="TableWeb1">
    <w:name w:val="Table Web 1"/>
    <w:basedOn w:val="TableNormal"/>
    <w:rsid w:val="00314051"/>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314051"/>
    <w:pPr>
      <w:tabs>
        <w:tab w:val="left" w:pos="360"/>
        <w:tab w:val="right" w:leader="dot" w:pos="9360"/>
      </w:tabs>
      <w:spacing w:before="80"/>
      <w:ind w:left="360" w:right="288" w:hanging="360"/>
    </w:pPr>
    <w:rPr>
      <w:rFonts w:eastAsia="Times"/>
      <w:noProof/>
    </w:rPr>
  </w:style>
  <w:style w:type="paragraph" w:styleId="TOC2">
    <w:name w:val="toc 2"/>
    <w:basedOn w:val="Normal"/>
    <w:next w:val="Normal"/>
    <w:autoRedefine/>
    <w:uiPriority w:val="39"/>
    <w:rsid w:val="00BE2EBD"/>
    <w:pPr>
      <w:tabs>
        <w:tab w:val="left" w:pos="900"/>
        <w:tab w:val="right" w:leader="dot" w:pos="9360"/>
      </w:tabs>
      <w:ind w:left="1267" w:right="288" w:hanging="907"/>
    </w:pPr>
    <w:rPr>
      <w:rFonts w:eastAsia="Times"/>
      <w:noProof/>
    </w:rPr>
  </w:style>
  <w:style w:type="paragraph" w:styleId="TOC3">
    <w:name w:val="toc 3"/>
    <w:basedOn w:val="Normal"/>
    <w:next w:val="Normal"/>
    <w:autoRedefine/>
    <w:uiPriority w:val="39"/>
    <w:rsid w:val="00462452"/>
    <w:pPr>
      <w:tabs>
        <w:tab w:val="left" w:pos="1620"/>
        <w:tab w:val="right" w:leader="dot" w:pos="9360"/>
      </w:tabs>
      <w:ind w:left="1620" w:right="288" w:hanging="713"/>
    </w:pPr>
    <w:rPr>
      <w:rFonts w:eastAsia="Times"/>
      <w:noProof/>
    </w:rPr>
  </w:style>
  <w:style w:type="paragraph" w:styleId="TOC4">
    <w:name w:val="toc 4"/>
    <w:basedOn w:val="Normal"/>
    <w:next w:val="Normal"/>
    <w:autoRedefine/>
    <w:uiPriority w:val="39"/>
    <w:unhideWhenUsed/>
    <w:rsid w:val="00BE2EBD"/>
    <w:pPr>
      <w:tabs>
        <w:tab w:val="left" w:pos="2430"/>
        <w:tab w:val="right" w:leader="dot" w:pos="9350"/>
      </w:tabs>
      <w:ind w:left="1627"/>
    </w:pPr>
    <w:rPr>
      <w:noProof/>
    </w:rPr>
  </w:style>
  <w:style w:type="paragraph" w:styleId="TOC5">
    <w:name w:val="toc 5"/>
    <w:basedOn w:val="Normal"/>
    <w:next w:val="Normal"/>
    <w:autoRedefine/>
    <w:uiPriority w:val="39"/>
    <w:unhideWhenUsed/>
    <w:rsid w:val="00BE2EBD"/>
    <w:pPr>
      <w:tabs>
        <w:tab w:val="left" w:pos="3420"/>
        <w:tab w:val="right" w:leader="dot" w:pos="9350"/>
      </w:tabs>
      <w:ind w:left="2430"/>
    </w:pPr>
    <w:rPr>
      <w:noProof/>
    </w:rPr>
  </w:style>
  <w:style w:type="paragraph" w:styleId="TOC6">
    <w:name w:val="toc 6"/>
    <w:basedOn w:val="Normal"/>
    <w:next w:val="Normal"/>
    <w:autoRedefine/>
    <w:uiPriority w:val="39"/>
    <w:unhideWhenUsed/>
    <w:rsid w:val="00B37227"/>
    <w:pPr>
      <w:tabs>
        <w:tab w:val="left" w:pos="4590"/>
        <w:tab w:val="right" w:leader="dot" w:pos="9350"/>
      </w:tabs>
      <w:ind w:left="3514"/>
    </w:pPr>
    <w:rPr>
      <w:noProof/>
    </w:rPr>
  </w:style>
  <w:style w:type="paragraph" w:styleId="TOC7">
    <w:name w:val="toc 7"/>
    <w:basedOn w:val="Normal"/>
    <w:next w:val="Normal"/>
    <w:autoRedefine/>
    <w:uiPriority w:val="39"/>
    <w:unhideWhenUsed/>
    <w:rsid w:val="00B37227"/>
    <w:pPr>
      <w:tabs>
        <w:tab w:val="left" w:pos="6300"/>
        <w:tab w:val="right" w:leader="dot" w:pos="9350"/>
      </w:tabs>
      <w:ind w:left="6308" w:hanging="1354"/>
    </w:pPr>
    <w:rPr>
      <w:noProof/>
    </w:rPr>
  </w:style>
  <w:style w:type="paragraph" w:styleId="TOC8">
    <w:name w:val="toc 8"/>
    <w:basedOn w:val="Normal"/>
    <w:next w:val="Normal"/>
    <w:autoRedefine/>
    <w:uiPriority w:val="39"/>
    <w:unhideWhenUsed/>
    <w:rsid w:val="00314051"/>
    <w:pPr>
      <w:tabs>
        <w:tab w:val="left" w:pos="900"/>
        <w:tab w:val="right" w:leader="dot" w:pos="9350"/>
      </w:tabs>
      <w:ind w:left="907" w:hanging="547"/>
    </w:pPr>
    <w:rPr>
      <w:noProof/>
    </w:rPr>
  </w:style>
  <w:style w:type="paragraph" w:styleId="TOC9">
    <w:name w:val="toc 9"/>
    <w:basedOn w:val="Normal"/>
    <w:next w:val="Normal"/>
    <w:autoRedefine/>
    <w:uiPriority w:val="39"/>
    <w:unhideWhenUsed/>
    <w:rsid w:val="00314051"/>
    <w:pPr>
      <w:tabs>
        <w:tab w:val="left" w:pos="1710"/>
        <w:tab w:val="right" w:leader="dot" w:pos="9350"/>
      </w:tabs>
      <w:ind w:left="1713" w:hanging="806"/>
    </w:pPr>
    <w:rPr>
      <w:noProof/>
    </w:rPr>
  </w:style>
  <w:style w:type="character" w:customStyle="1" w:styleId="UnresolvedMention1">
    <w:name w:val="Unresolved Mention1"/>
    <w:basedOn w:val="DefaultParagraphFont"/>
    <w:uiPriority w:val="99"/>
    <w:semiHidden/>
    <w:unhideWhenUsed/>
    <w:rsid w:val="00071E1C"/>
    <w:rPr>
      <w:color w:val="808080"/>
      <w:shd w:val="clear" w:color="auto" w:fill="E6E6E6"/>
    </w:rPr>
  </w:style>
  <w:style w:type="paragraph" w:styleId="FootnoteText">
    <w:name w:val="footnote text"/>
    <w:basedOn w:val="Normal"/>
    <w:link w:val="FootnoteTextChar"/>
    <w:rsid w:val="00071E1C"/>
    <w:rPr>
      <w:sz w:val="20"/>
    </w:rPr>
  </w:style>
  <w:style w:type="character" w:customStyle="1" w:styleId="FootnoteTextChar">
    <w:name w:val="Footnote Text Char"/>
    <w:basedOn w:val="DefaultParagraphFont"/>
    <w:link w:val="FootnoteText"/>
    <w:rsid w:val="00071E1C"/>
    <w:rPr>
      <w:rFonts w:ascii="Garamond" w:eastAsia="Times New Roman" w:hAnsi="Garamond" w:cs="Times New Roman"/>
      <w:sz w:val="20"/>
      <w:szCs w:val="20"/>
    </w:rPr>
  </w:style>
  <w:style w:type="paragraph" w:styleId="Revision">
    <w:name w:val="Revision"/>
    <w:hidden/>
    <w:uiPriority w:val="99"/>
    <w:semiHidden/>
    <w:rsid w:val="00071E1C"/>
    <w:pPr>
      <w:spacing w:after="0" w:line="240" w:lineRule="auto"/>
    </w:pPr>
    <w:rPr>
      <w:rFonts w:ascii="Times New Roman" w:eastAsia="Times New Roman" w:hAnsi="Times New Roman" w:cs="Times New Roman"/>
      <w:sz w:val="24"/>
      <w:szCs w:val="20"/>
    </w:rPr>
  </w:style>
  <w:style w:type="character" w:styleId="FootnoteReference">
    <w:name w:val="footnote reference"/>
    <w:basedOn w:val="DefaultParagraphFont"/>
    <w:rsid w:val="00071E1C"/>
    <w:rPr>
      <w:vertAlign w:val="superscript"/>
    </w:rPr>
  </w:style>
  <w:style w:type="paragraph" w:customStyle="1" w:styleId="SANDFiguresTables">
    <w:name w:val="SAND_FiguresTables"/>
    <w:basedOn w:val="Normal"/>
    <w:next w:val="SANDBODY"/>
    <w:qFormat/>
    <w:rsid w:val="005D02C3"/>
    <w:pPr>
      <w:keepNext/>
      <w:spacing w:before="360" w:after="120"/>
      <w:outlineLvl w:val="0"/>
    </w:pPr>
    <w:rPr>
      <w:rFonts w:ascii="Arial Bold" w:eastAsia="Times" w:hAnsi="Arial Bold"/>
      <w:b/>
      <w:bCs/>
      <w:caps/>
    </w:rPr>
  </w:style>
  <w:style w:type="paragraph" w:customStyle="1" w:styleId="CommentsPubs">
    <w:name w:val="Comments_Pubs"/>
    <w:basedOn w:val="Normal"/>
    <w:rsid w:val="00071E1C"/>
    <w:rPr>
      <w:sz w:val="18"/>
    </w:rPr>
  </w:style>
  <w:style w:type="paragraph" w:customStyle="1" w:styleId="SandiaBoilerplate">
    <w:name w:val="Sandia Boilerplate"/>
    <w:basedOn w:val="Normal"/>
    <w:link w:val="SandiaBoilerplateChar"/>
    <w:qFormat/>
    <w:rsid w:val="00071E1C"/>
    <w:pPr>
      <w:tabs>
        <w:tab w:val="left" w:pos="1800"/>
        <w:tab w:val="left" w:pos="3150"/>
      </w:tabs>
      <w:ind w:right="1080"/>
      <w:jc w:val="both"/>
    </w:pPr>
    <w:rPr>
      <w:sz w:val="18"/>
      <w:szCs w:val="18"/>
    </w:rPr>
  </w:style>
  <w:style w:type="character" w:customStyle="1" w:styleId="SandiaBoilerplateChar">
    <w:name w:val="Sandia Boilerplate Char"/>
    <w:basedOn w:val="DefaultParagraphFont"/>
    <w:link w:val="SandiaBoilerplate"/>
    <w:rsid w:val="00071E1C"/>
    <w:rPr>
      <w:rFonts w:ascii="Garamond" w:eastAsia="Times New Roman" w:hAnsi="Garamond" w:cs="Times New Roman"/>
      <w:sz w:val="18"/>
      <w:szCs w:val="18"/>
    </w:rPr>
  </w:style>
  <w:style w:type="character" w:styleId="UnresolvedMention">
    <w:name w:val="Unresolved Mention"/>
    <w:basedOn w:val="DefaultParagraphFont"/>
    <w:uiPriority w:val="99"/>
    <w:semiHidden/>
    <w:rsid w:val="00071E1C"/>
    <w:rPr>
      <w:color w:val="808080"/>
      <w:shd w:val="clear" w:color="auto" w:fill="E6E6E6"/>
    </w:rPr>
  </w:style>
  <w:style w:type="character" w:customStyle="1" w:styleId="Italic">
    <w:name w:val="Italic"/>
    <w:uiPriority w:val="1"/>
    <w:qFormat/>
    <w:rsid w:val="00071E1C"/>
    <w:rPr>
      <w:i/>
    </w:rPr>
  </w:style>
  <w:style w:type="character" w:customStyle="1" w:styleId="Classificationboxes">
    <w:name w:val="Classification boxes"/>
    <w:basedOn w:val="DefaultParagraphFont"/>
    <w:uiPriority w:val="1"/>
    <w:rsid w:val="00071E1C"/>
    <w:rPr>
      <w:sz w:val="16"/>
    </w:rPr>
  </w:style>
  <w:style w:type="paragraph" w:customStyle="1" w:styleId="ClassificationBoxBold">
    <w:name w:val="ClassificationBoxBold"/>
    <w:basedOn w:val="Normal"/>
    <w:link w:val="ClassificationBoxBoldChar"/>
    <w:qFormat/>
    <w:rsid w:val="00071E1C"/>
    <w:pPr>
      <w:tabs>
        <w:tab w:val="center" w:pos="1763"/>
        <w:tab w:val="right" w:pos="3526"/>
      </w:tabs>
      <w:autoSpaceDE w:val="0"/>
      <w:autoSpaceDN w:val="0"/>
      <w:jc w:val="center"/>
    </w:pPr>
    <w:rPr>
      <w:rFonts w:ascii="Arial" w:hAnsi="Arial"/>
      <w:b/>
      <w:sz w:val="16"/>
    </w:rPr>
  </w:style>
  <w:style w:type="character" w:customStyle="1" w:styleId="ClassificationBoxBoldChar">
    <w:name w:val="ClassificationBoxBold Char"/>
    <w:basedOn w:val="DefaultParagraphFont"/>
    <w:link w:val="ClassificationBoxBold"/>
    <w:rsid w:val="00071E1C"/>
    <w:rPr>
      <w:rFonts w:ascii="Arial" w:eastAsia="Times New Roman" w:hAnsi="Arial" w:cs="Times New Roman"/>
      <w:b/>
      <w:sz w:val="16"/>
      <w:szCs w:val="20"/>
    </w:rPr>
  </w:style>
  <w:style w:type="paragraph" w:customStyle="1" w:styleId="SANDHeaderFooter">
    <w:name w:val="SAND_HeaderFooter"/>
    <w:basedOn w:val="Normal"/>
    <w:qFormat/>
    <w:rsid w:val="0044358D"/>
    <w:pPr>
      <w:tabs>
        <w:tab w:val="center" w:pos="4320"/>
        <w:tab w:val="right" w:pos="8640"/>
      </w:tabs>
      <w:ind w:left="-22"/>
    </w:pPr>
    <w:rPr>
      <w:rFonts w:ascii="Arial Bold" w:hAnsi="Arial Bold" w:cs="Arial"/>
      <w:b/>
      <w:caps/>
      <w:color w:val="FFFFFF" w:themeColor="background1"/>
      <w:szCs w:val="24"/>
    </w:rPr>
  </w:style>
  <w:style w:type="paragraph" w:customStyle="1" w:styleId="SANDBlankPage">
    <w:name w:val="SAND_BlankPage"/>
    <w:basedOn w:val="Normal"/>
    <w:next w:val="SANDBODY"/>
    <w:qFormat/>
    <w:rsid w:val="00F37BA1"/>
    <w:pPr>
      <w:keepNext/>
      <w:keepLines/>
      <w:numPr>
        <w:numId w:val="14"/>
      </w:numPr>
      <w:spacing w:before="5400"/>
      <w:ind w:left="0"/>
      <w:jc w:val="center"/>
    </w:pPr>
  </w:style>
  <w:style w:type="paragraph" w:styleId="NoSpacing">
    <w:name w:val="No Spacing"/>
    <w:uiPriority w:val="1"/>
    <w:qFormat/>
    <w:rsid w:val="00960D08"/>
    <w:pPr>
      <w:spacing w:after="0" w:line="240" w:lineRule="auto"/>
    </w:pPr>
    <w:rPr>
      <w:rFonts w:eastAsiaTheme="minorEastAsia"/>
      <w:sz w:val="20"/>
      <w:szCs w:val="20"/>
    </w:rPr>
  </w:style>
  <w:style w:type="character" w:styleId="BookTitle">
    <w:name w:val="Book Title"/>
    <w:basedOn w:val="DefaultParagraphFont"/>
    <w:uiPriority w:val="33"/>
    <w:qFormat/>
    <w:rsid w:val="003406E0"/>
    <w:rPr>
      <w:smallCaps/>
      <w:spacing w:val="5"/>
    </w:rPr>
  </w:style>
  <w:style w:type="paragraph" w:styleId="Subtitle">
    <w:name w:val="Subtitle"/>
    <w:basedOn w:val="Normal"/>
    <w:next w:val="Normal"/>
    <w:link w:val="SubtitleChar"/>
    <w:uiPriority w:val="11"/>
    <w:qFormat/>
    <w:rsid w:val="003406E0"/>
    <w:pPr>
      <w:numPr>
        <w:ilvl w:val="1"/>
      </w:numPr>
      <w:spacing w:after="240"/>
      <w:jc w:val="center"/>
    </w:pPr>
    <w:rPr>
      <w:rFonts w:asciiTheme="majorHAnsi" w:eastAsiaTheme="majorEastAsia" w:hAnsiTheme="majorHAnsi" w:cstheme="majorBidi"/>
      <w:i/>
      <w:iCs/>
      <w:color w:val="4472C4" w:themeColor="accent1"/>
      <w:spacing w:val="15"/>
      <w:szCs w:val="24"/>
    </w:rPr>
  </w:style>
  <w:style w:type="character" w:customStyle="1" w:styleId="SubtitleChar">
    <w:name w:val="Subtitle Char"/>
    <w:basedOn w:val="DefaultParagraphFont"/>
    <w:link w:val="Subtitle"/>
    <w:uiPriority w:val="11"/>
    <w:rsid w:val="003406E0"/>
    <w:rPr>
      <w:rFonts w:asciiTheme="majorHAnsi" w:eastAsiaTheme="majorEastAsia" w:hAnsiTheme="majorHAnsi" w:cstheme="majorBidi"/>
      <w:i/>
      <w:iCs/>
      <w:color w:val="4472C4" w:themeColor="accent1"/>
      <w:spacing w:val="15"/>
      <w:sz w:val="24"/>
      <w:szCs w:val="24"/>
    </w:rPr>
  </w:style>
  <w:style w:type="paragraph" w:styleId="TOCHeading">
    <w:name w:val="TOC Heading"/>
    <w:basedOn w:val="Heading1"/>
    <w:next w:val="Normal"/>
    <w:uiPriority w:val="39"/>
    <w:unhideWhenUsed/>
    <w:qFormat/>
    <w:rsid w:val="003406E0"/>
    <w:pPr>
      <w:keepLines/>
      <w:pageBreakBefore w:val="0"/>
      <w:numPr>
        <w:numId w:val="0"/>
      </w:numPr>
      <w:tabs>
        <w:tab w:val="clear" w:pos="1008"/>
      </w:tabs>
      <w:spacing w:before="480" w:after="0" w:line="276" w:lineRule="auto"/>
      <w:outlineLvl w:val="9"/>
    </w:pPr>
    <w:rPr>
      <w:rFonts w:asciiTheme="majorHAnsi" w:eastAsiaTheme="majorEastAsia" w:hAnsiTheme="majorHAnsi" w:cstheme="majorBidi"/>
      <w:bCs/>
      <w:caps w:val="0"/>
      <w:color w:val="2F5496" w:themeColor="accent1" w:themeShade="BF"/>
      <w:sz w:val="28"/>
      <w:szCs w:val="28"/>
    </w:rPr>
  </w:style>
  <w:style w:type="paragraph" w:styleId="Title">
    <w:name w:val="Title"/>
    <w:basedOn w:val="Normal"/>
    <w:next w:val="Normal"/>
    <w:link w:val="TitleChar"/>
    <w:uiPriority w:val="10"/>
    <w:qFormat/>
    <w:rsid w:val="003406E0"/>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3406E0"/>
    <w:rPr>
      <w:rFonts w:asciiTheme="majorHAnsi" w:eastAsiaTheme="majorEastAsia" w:hAnsiTheme="majorHAnsi" w:cstheme="majorBidi"/>
      <w:color w:val="323E4F" w:themeColor="text2" w:themeShade="BF"/>
      <w:spacing w:val="5"/>
      <w:kern w:val="28"/>
      <w:sz w:val="52"/>
      <w:szCs w:val="52"/>
    </w:rPr>
  </w:style>
  <w:style w:type="character" w:styleId="PageNumber">
    <w:name w:val="page number"/>
    <w:basedOn w:val="DefaultParagraphFont"/>
    <w:uiPriority w:val="99"/>
    <w:semiHidden/>
    <w:unhideWhenUsed/>
    <w:rsid w:val="003406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62554">
      <w:bodyDiv w:val="1"/>
      <w:marLeft w:val="0"/>
      <w:marRight w:val="0"/>
      <w:marTop w:val="0"/>
      <w:marBottom w:val="0"/>
      <w:divBdr>
        <w:top w:val="none" w:sz="0" w:space="0" w:color="auto"/>
        <w:left w:val="none" w:sz="0" w:space="0" w:color="auto"/>
        <w:bottom w:val="none" w:sz="0" w:space="0" w:color="auto"/>
        <w:right w:val="none" w:sz="0" w:space="0" w:color="auto"/>
      </w:divBdr>
    </w:div>
    <w:div w:id="164321605">
      <w:bodyDiv w:val="1"/>
      <w:marLeft w:val="0"/>
      <w:marRight w:val="0"/>
      <w:marTop w:val="0"/>
      <w:marBottom w:val="0"/>
      <w:divBdr>
        <w:top w:val="none" w:sz="0" w:space="0" w:color="auto"/>
        <w:left w:val="none" w:sz="0" w:space="0" w:color="auto"/>
        <w:bottom w:val="none" w:sz="0" w:space="0" w:color="auto"/>
        <w:right w:val="none" w:sz="0" w:space="0" w:color="auto"/>
      </w:divBdr>
      <w:divsChild>
        <w:div w:id="1895236812">
          <w:marLeft w:val="0"/>
          <w:marRight w:val="0"/>
          <w:marTop w:val="0"/>
          <w:marBottom w:val="0"/>
          <w:divBdr>
            <w:top w:val="none" w:sz="0" w:space="0" w:color="auto"/>
            <w:left w:val="none" w:sz="0" w:space="0" w:color="auto"/>
            <w:bottom w:val="none" w:sz="0" w:space="0" w:color="auto"/>
            <w:right w:val="none" w:sz="0" w:space="0" w:color="auto"/>
          </w:divBdr>
          <w:divsChild>
            <w:div w:id="835726535">
              <w:marLeft w:val="0"/>
              <w:marRight w:val="0"/>
              <w:marTop w:val="0"/>
              <w:marBottom w:val="0"/>
              <w:divBdr>
                <w:top w:val="none" w:sz="0" w:space="0" w:color="auto"/>
                <w:left w:val="none" w:sz="0" w:space="0" w:color="auto"/>
                <w:bottom w:val="none" w:sz="0" w:space="0" w:color="auto"/>
                <w:right w:val="none" w:sz="0" w:space="0" w:color="auto"/>
              </w:divBdr>
              <w:divsChild>
                <w:div w:id="1534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086955">
      <w:bodyDiv w:val="1"/>
      <w:marLeft w:val="0"/>
      <w:marRight w:val="0"/>
      <w:marTop w:val="0"/>
      <w:marBottom w:val="0"/>
      <w:divBdr>
        <w:top w:val="none" w:sz="0" w:space="0" w:color="auto"/>
        <w:left w:val="none" w:sz="0" w:space="0" w:color="auto"/>
        <w:bottom w:val="none" w:sz="0" w:space="0" w:color="auto"/>
        <w:right w:val="none" w:sz="0" w:space="0" w:color="auto"/>
      </w:divBdr>
      <w:divsChild>
        <w:div w:id="916212301">
          <w:marLeft w:val="0"/>
          <w:marRight w:val="0"/>
          <w:marTop w:val="0"/>
          <w:marBottom w:val="0"/>
          <w:divBdr>
            <w:top w:val="none" w:sz="0" w:space="0" w:color="auto"/>
            <w:left w:val="none" w:sz="0" w:space="0" w:color="auto"/>
            <w:bottom w:val="none" w:sz="0" w:space="0" w:color="auto"/>
            <w:right w:val="none" w:sz="0" w:space="0" w:color="auto"/>
          </w:divBdr>
          <w:divsChild>
            <w:div w:id="728841795">
              <w:marLeft w:val="0"/>
              <w:marRight w:val="0"/>
              <w:marTop w:val="0"/>
              <w:marBottom w:val="0"/>
              <w:divBdr>
                <w:top w:val="none" w:sz="0" w:space="0" w:color="auto"/>
                <w:left w:val="none" w:sz="0" w:space="0" w:color="auto"/>
                <w:bottom w:val="none" w:sz="0" w:space="0" w:color="auto"/>
                <w:right w:val="none" w:sz="0" w:space="0" w:color="auto"/>
              </w:divBdr>
              <w:divsChild>
                <w:div w:id="4514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3819">
      <w:bodyDiv w:val="1"/>
      <w:marLeft w:val="0"/>
      <w:marRight w:val="0"/>
      <w:marTop w:val="0"/>
      <w:marBottom w:val="0"/>
      <w:divBdr>
        <w:top w:val="none" w:sz="0" w:space="0" w:color="auto"/>
        <w:left w:val="none" w:sz="0" w:space="0" w:color="auto"/>
        <w:bottom w:val="none" w:sz="0" w:space="0" w:color="auto"/>
        <w:right w:val="none" w:sz="0" w:space="0" w:color="auto"/>
      </w:divBdr>
    </w:div>
    <w:div w:id="455486456">
      <w:bodyDiv w:val="1"/>
      <w:marLeft w:val="0"/>
      <w:marRight w:val="0"/>
      <w:marTop w:val="0"/>
      <w:marBottom w:val="0"/>
      <w:divBdr>
        <w:top w:val="none" w:sz="0" w:space="0" w:color="auto"/>
        <w:left w:val="none" w:sz="0" w:space="0" w:color="auto"/>
        <w:bottom w:val="none" w:sz="0" w:space="0" w:color="auto"/>
        <w:right w:val="none" w:sz="0" w:space="0" w:color="auto"/>
      </w:divBdr>
    </w:div>
    <w:div w:id="929704380">
      <w:bodyDiv w:val="1"/>
      <w:marLeft w:val="0"/>
      <w:marRight w:val="0"/>
      <w:marTop w:val="0"/>
      <w:marBottom w:val="0"/>
      <w:divBdr>
        <w:top w:val="none" w:sz="0" w:space="0" w:color="auto"/>
        <w:left w:val="none" w:sz="0" w:space="0" w:color="auto"/>
        <w:bottom w:val="none" w:sz="0" w:space="0" w:color="auto"/>
        <w:right w:val="none" w:sz="0" w:space="0" w:color="auto"/>
      </w:divBdr>
      <w:divsChild>
        <w:div w:id="572852930">
          <w:marLeft w:val="0"/>
          <w:marRight w:val="0"/>
          <w:marTop w:val="0"/>
          <w:marBottom w:val="0"/>
          <w:divBdr>
            <w:top w:val="none" w:sz="0" w:space="0" w:color="auto"/>
            <w:left w:val="none" w:sz="0" w:space="0" w:color="auto"/>
            <w:bottom w:val="none" w:sz="0" w:space="0" w:color="auto"/>
            <w:right w:val="none" w:sz="0" w:space="0" w:color="auto"/>
          </w:divBdr>
          <w:divsChild>
            <w:div w:id="47076796">
              <w:marLeft w:val="0"/>
              <w:marRight w:val="0"/>
              <w:marTop w:val="0"/>
              <w:marBottom w:val="0"/>
              <w:divBdr>
                <w:top w:val="none" w:sz="0" w:space="0" w:color="auto"/>
                <w:left w:val="none" w:sz="0" w:space="0" w:color="auto"/>
                <w:bottom w:val="none" w:sz="0" w:space="0" w:color="auto"/>
                <w:right w:val="none" w:sz="0" w:space="0" w:color="auto"/>
              </w:divBdr>
              <w:divsChild>
                <w:div w:id="7963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417282">
      <w:bodyDiv w:val="1"/>
      <w:marLeft w:val="0"/>
      <w:marRight w:val="0"/>
      <w:marTop w:val="0"/>
      <w:marBottom w:val="0"/>
      <w:divBdr>
        <w:top w:val="none" w:sz="0" w:space="0" w:color="auto"/>
        <w:left w:val="none" w:sz="0" w:space="0" w:color="auto"/>
        <w:bottom w:val="none" w:sz="0" w:space="0" w:color="auto"/>
        <w:right w:val="none" w:sz="0" w:space="0" w:color="auto"/>
      </w:divBdr>
    </w:div>
    <w:div w:id="1135222295">
      <w:bodyDiv w:val="1"/>
      <w:marLeft w:val="0"/>
      <w:marRight w:val="0"/>
      <w:marTop w:val="0"/>
      <w:marBottom w:val="0"/>
      <w:divBdr>
        <w:top w:val="none" w:sz="0" w:space="0" w:color="auto"/>
        <w:left w:val="none" w:sz="0" w:space="0" w:color="auto"/>
        <w:bottom w:val="none" w:sz="0" w:space="0" w:color="auto"/>
        <w:right w:val="none" w:sz="0" w:space="0" w:color="auto"/>
      </w:divBdr>
    </w:div>
    <w:div w:id="1282688958">
      <w:bodyDiv w:val="1"/>
      <w:marLeft w:val="0"/>
      <w:marRight w:val="0"/>
      <w:marTop w:val="0"/>
      <w:marBottom w:val="0"/>
      <w:divBdr>
        <w:top w:val="none" w:sz="0" w:space="0" w:color="auto"/>
        <w:left w:val="none" w:sz="0" w:space="0" w:color="auto"/>
        <w:bottom w:val="none" w:sz="0" w:space="0" w:color="auto"/>
        <w:right w:val="none" w:sz="0" w:space="0" w:color="auto"/>
      </w:divBdr>
    </w:div>
    <w:div w:id="1320618270">
      <w:bodyDiv w:val="1"/>
      <w:marLeft w:val="0"/>
      <w:marRight w:val="0"/>
      <w:marTop w:val="0"/>
      <w:marBottom w:val="0"/>
      <w:divBdr>
        <w:top w:val="none" w:sz="0" w:space="0" w:color="auto"/>
        <w:left w:val="none" w:sz="0" w:space="0" w:color="auto"/>
        <w:bottom w:val="none" w:sz="0" w:space="0" w:color="auto"/>
        <w:right w:val="none" w:sz="0" w:space="0" w:color="auto"/>
      </w:divBdr>
      <w:divsChild>
        <w:div w:id="1001201965">
          <w:marLeft w:val="0"/>
          <w:marRight w:val="0"/>
          <w:marTop w:val="0"/>
          <w:marBottom w:val="0"/>
          <w:divBdr>
            <w:top w:val="none" w:sz="0" w:space="0" w:color="auto"/>
            <w:left w:val="none" w:sz="0" w:space="0" w:color="auto"/>
            <w:bottom w:val="none" w:sz="0" w:space="0" w:color="auto"/>
            <w:right w:val="none" w:sz="0" w:space="0" w:color="auto"/>
          </w:divBdr>
          <w:divsChild>
            <w:div w:id="1878007935">
              <w:marLeft w:val="0"/>
              <w:marRight w:val="0"/>
              <w:marTop w:val="0"/>
              <w:marBottom w:val="0"/>
              <w:divBdr>
                <w:top w:val="none" w:sz="0" w:space="0" w:color="auto"/>
                <w:left w:val="none" w:sz="0" w:space="0" w:color="auto"/>
                <w:bottom w:val="none" w:sz="0" w:space="0" w:color="auto"/>
                <w:right w:val="none" w:sz="0" w:space="0" w:color="auto"/>
              </w:divBdr>
              <w:divsChild>
                <w:div w:id="133025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364934">
      <w:bodyDiv w:val="1"/>
      <w:marLeft w:val="0"/>
      <w:marRight w:val="0"/>
      <w:marTop w:val="0"/>
      <w:marBottom w:val="0"/>
      <w:divBdr>
        <w:top w:val="none" w:sz="0" w:space="0" w:color="auto"/>
        <w:left w:val="none" w:sz="0" w:space="0" w:color="auto"/>
        <w:bottom w:val="none" w:sz="0" w:space="0" w:color="auto"/>
        <w:right w:val="none" w:sz="0" w:space="0" w:color="auto"/>
      </w:divBdr>
    </w:div>
    <w:div w:id="1680692916">
      <w:bodyDiv w:val="1"/>
      <w:marLeft w:val="0"/>
      <w:marRight w:val="0"/>
      <w:marTop w:val="0"/>
      <w:marBottom w:val="0"/>
      <w:divBdr>
        <w:top w:val="none" w:sz="0" w:space="0" w:color="auto"/>
        <w:left w:val="none" w:sz="0" w:space="0" w:color="auto"/>
        <w:bottom w:val="none" w:sz="0" w:space="0" w:color="auto"/>
        <w:right w:val="none" w:sz="0" w:space="0" w:color="auto"/>
      </w:divBdr>
    </w:div>
    <w:div w:id="1695307344">
      <w:bodyDiv w:val="1"/>
      <w:marLeft w:val="0"/>
      <w:marRight w:val="0"/>
      <w:marTop w:val="0"/>
      <w:marBottom w:val="0"/>
      <w:divBdr>
        <w:top w:val="none" w:sz="0" w:space="0" w:color="auto"/>
        <w:left w:val="none" w:sz="0" w:space="0" w:color="auto"/>
        <w:bottom w:val="none" w:sz="0" w:space="0" w:color="auto"/>
        <w:right w:val="none" w:sz="0" w:space="0" w:color="auto"/>
      </w:divBdr>
    </w:div>
    <w:div w:id="2123450772">
      <w:bodyDiv w:val="1"/>
      <w:marLeft w:val="0"/>
      <w:marRight w:val="0"/>
      <w:marTop w:val="0"/>
      <w:marBottom w:val="0"/>
      <w:divBdr>
        <w:top w:val="none" w:sz="0" w:space="0" w:color="auto"/>
        <w:left w:val="none" w:sz="0" w:space="0" w:color="auto"/>
        <w:bottom w:val="none" w:sz="0" w:space="0" w:color="auto"/>
        <w:right w:val="none" w:sz="0" w:space="0" w:color="auto"/>
      </w:divBdr>
      <w:divsChild>
        <w:div w:id="107892525">
          <w:marLeft w:val="0"/>
          <w:marRight w:val="0"/>
          <w:marTop w:val="0"/>
          <w:marBottom w:val="0"/>
          <w:divBdr>
            <w:top w:val="none" w:sz="0" w:space="0" w:color="auto"/>
            <w:left w:val="none" w:sz="0" w:space="0" w:color="auto"/>
            <w:bottom w:val="none" w:sz="0" w:space="0" w:color="auto"/>
            <w:right w:val="none" w:sz="0" w:space="0" w:color="auto"/>
          </w:divBdr>
          <w:divsChild>
            <w:div w:id="888104263">
              <w:marLeft w:val="0"/>
              <w:marRight w:val="0"/>
              <w:marTop w:val="0"/>
              <w:marBottom w:val="0"/>
              <w:divBdr>
                <w:top w:val="none" w:sz="0" w:space="0" w:color="auto"/>
                <w:left w:val="none" w:sz="0" w:space="0" w:color="auto"/>
                <w:bottom w:val="none" w:sz="0" w:space="0" w:color="auto"/>
                <w:right w:val="none" w:sz="0" w:space="0" w:color="auto"/>
              </w:divBdr>
              <w:divsChild>
                <w:div w:id="1242760597">
                  <w:marLeft w:val="0"/>
                  <w:marRight w:val="0"/>
                  <w:marTop w:val="0"/>
                  <w:marBottom w:val="0"/>
                  <w:divBdr>
                    <w:top w:val="none" w:sz="0" w:space="0" w:color="auto"/>
                    <w:left w:val="none" w:sz="0" w:space="0" w:color="auto"/>
                    <w:bottom w:val="none" w:sz="0" w:space="0" w:color="auto"/>
                    <w:right w:val="none" w:sz="0" w:space="0" w:color="auto"/>
                  </w:divBdr>
                </w:div>
              </w:divsChild>
            </w:div>
            <w:div w:id="2014136857">
              <w:marLeft w:val="0"/>
              <w:marRight w:val="0"/>
              <w:marTop w:val="0"/>
              <w:marBottom w:val="0"/>
              <w:divBdr>
                <w:top w:val="none" w:sz="0" w:space="0" w:color="auto"/>
                <w:left w:val="none" w:sz="0" w:space="0" w:color="auto"/>
                <w:bottom w:val="none" w:sz="0" w:space="0" w:color="auto"/>
                <w:right w:val="none" w:sz="0" w:space="0" w:color="auto"/>
              </w:divBdr>
              <w:divsChild>
                <w:div w:id="1821996480">
                  <w:marLeft w:val="0"/>
                  <w:marRight w:val="0"/>
                  <w:marTop w:val="0"/>
                  <w:marBottom w:val="0"/>
                  <w:divBdr>
                    <w:top w:val="none" w:sz="0" w:space="0" w:color="auto"/>
                    <w:left w:val="none" w:sz="0" w:space="0" w:color="auto"/>
                    <w:bottom w:val="none" w:sz="0" w:space="0" w:color="auto"/>
                    <w:right w:val="none" w:sz="0" w:space="0" w:color="auto"/>
                  </w:divBdr>
                </w:div>
              </w:divsChild>
            </w:div>
            <w:div w:id="669799214">
              <w:marLeft w:val="0"/>
              <w:marRight w:val="0"/>
              <w:marTop w:val="0"/>
              <w:marBottom w:val="0"/>
              <w:divBdr>
                <w:top w:val="none" w:sz="0" w:space="0" w:color="auto"/>
                <w:left w:val="none" w:sz="0" w:space="0" w:color="auto"/>
                <w:bottom w:val="none" w:sz="0" w:space="0" w:color="auto"/>
                <w:right w:val="none" w:sz="0" w:space="0" w:color="auto"/>
              </w:divBdr>
              <w:divsChild>
                <w:div w:id="11436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dgonza2@sandia.gov" TargetMode="External"/><Relationship Id="rId21" Type="http://schemas.openxmlformats.org/officeDocument/2006/relationships/hyperlink" Target="https://github.com/sandialabs/Salsa3DSoftware" TargetMode="External"/><Relationship Id="rId42" Type="http://schemas.openxmlformats.org/officeDocument/2006/relationships/image" Target="media/image14.png"/><Relationship Id="rId63" Type="http://schemas.openxmlformats.org/officeDocument/2006/relationships/image" Target="media/image17.jpeg"/><Relationship Id="rId84" Type="http://schemas.openxmlformats.org/officeDocument/2006/relationships/oleObject" Target="embeddings/oleObject2.bin"/><Relationship Id="rId16" Type="http://schemas.openxmlformats.org/officeDocument/2006/relationships/image" Target="media/image2.jpeg"/><Relationship Id="rId107" Type="http://schemas.openxmlformats.org/officeDocument/2006/relationships/oleObject" Target="embeddings/oleObject13.bin"/><Relationship Id="rId11" Type="http://schemas.openxmlformats.org/officeDocument/2006/relationships/header" Target="head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hyperlink" Target="https://sandialabs.github.io/GeoTessCPP/" TargetMode="External"/><Relationship Id="rId58" Type="http://schemas.openxmlformats.org/officeDocument/2006/relationships/hyperlink" Target="http://www.vtk.org/VTK/img/file-formats.pdf" TargetMode="External"/><Relationship Id="rId74" Type="http://schemas.openxmlformats.org/officeDocument/2006/relationships/image" Target="media/image22.png"/><Relationship Id="rId79" Type="http://schemas.openxmlformats.org/officeDocument/2006/relationships/hyperlink" Target="http://www.paraview.org" TargetMode="External"/><Relationship Id="rId102" Type="http://schemas.openxmlformats.org/officeDocument/2006/relationships/image" Target="media/image36.wmf"/><Relationship Id="rId123" Type="http://schemas.openxmlformats.org/officeDocument/2006/relationships/hyperlink" Target="mailto:jorge.roman-nieves.1@us.af.mil" TargetMode="External"/><Relationship Id="rId128"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oleObject" Target="embeddings/oleObject5.bin"/><Relationship Id="rId95" Type="http://schemas.openxmlformats.org/officeDocument/2006/relationships/oleObject" Target="embeddings/oleObject7.bin"/><Relationship Id="rId22" Type="http://schemas.openxmlformats.org/officeDocument/2006/relationships/hyperlink" Target="https://github.com/sandialabs/GeoTessJava" TargetMode="External"/><Relationship Id="rId27" Type="http://schemas.openxmlformats.org/officeDocument/2006/relationships/hyperlink" Target="https://github.com/sandialabs/Salsa3DSoftware/blob/master/documents/LocOO3D_Users_Manual.pdf" TargetMode="External"/><Relationship Id="rId43" Type="http://schemas.openxmlformats.org/officeDocument/2006/relationships/hyperlink" Target="https://sandialabs.github.io/GeoTessCPP/" TargetMode="External"/><Relationship Id="rId48" Type="http://schemas.openxmlformats.org/officeDocument/2006/relationships/hyperlink" Target="https://sandialabs.github.io/GeoTessCPP/GeoTessCShell/doc/html/annotated.html" TargetMode="External"/><Relationship Id="rId64" Type="http://schemas.openxmlformats.org/officeDocument/2006/relationships/image" Target="media/image18.jpeg"/><Relationship Id="rId69" Type="http://schemas.openxmlformats.org/officeDocument/2006/relationships/image" Target="media/image19.png"/><Relationship Id="rId113" Type="http://schemas.openxmlformats.org/officeDocument/2006/relationships/oleObject" Target="embeddings/oleObject18.bin"/><Relationship Id="rId118" Type="http://schemas.openxmlformats.org/officeDocument/2006/relationships/hyperlink" Target="mailto:steichm@sandia.gov" TargetMode="External"/><Relationship Id="rId134" Type="http://schemas.openxmlformats.org/officeDocument/2006/relationships/glossaryDocument" Target="glossary/document.xml"/><Relationship Id="rId80" Type="http://schemas.openxmlformats.org/officeDocument/2006/relationships/image" Target="media/image24.emf"/><Relationship Id="rId85" Type="http://schemas.openxmlformats.org/officeDocument/2006/relationships/image" Target="media/image27.wmf"/><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hyperlink" Target="http://www.paraview.org" TargetMode="External"/><Relationship Id="rId103" Type="http://schemas.openxmlformats.org/officeDocument/2006/relationships/oleObject" Target="embeddings/oleObject11.bin"/><Relationship Id="rId108" Type="http://schemas.openxmlformats.org/officeDocument/2006/relationships/oleObject" Target="embeddings/oleObject14.bin"/><Relationship Id="rId124" Type="http://schemas.openxmlformats.org/officeDocument/2006/relationships/hyperlink" Target="mailto:gregory.wagner@us.af.mil" TargetMode="External"/><Relationship Id="rId129" Type="http://schemas.openxmlformats.org/officeDocument/2006/relationships/header" Target="header3.xml"/><Relationship Id="rId54" Type="http://schemas.openxmlformats.org/officeDocument/2006/relationships/hyperlink" Target="https://htmlpreview.github.io/?https://github.com/sandialabs/Salsa3DSoftware/blob/master/doc-html/index.html" TargetMode="External"/><Relationship Id="rId70" Type="http://schemas.openxmlformats.org/officeDocument/2006/relationships/image" Target="media/image20.png"/><Relationship Id="rId75" Type="http://schemas.openxmlformats.org/officeDocument/2006/relationships/image" Target="media/image28.png"/><Relationship Id="rId91" Type="http://schemas.openxmlformats.org/officeDocument/2006/relationships/image" Target="media/image30.emf"/><Relationship Id="rId96" Type="http://schemas.openxmlformats.org/officeDocument/2006/relationships/image" Target="media/image33.wmf"/><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sandialabs/GeoTessCPP" TargetMode="External"/><Relationship Id="rId28" Type="http://schemas.openxmlformats.org/officeDocument/2006/relationships/hyperlink" Target="https://github.com/sandialabs/Salsa3DSoftware/blob/master/documents/PCalc_Users_Manual.pdf" TargetMode="External"/><Relationship Id="rId49" Type="http://schemas.openxmlformats.org/officeDocument/2006/relationships/hyperlink" Target="https://htmlpreview.github.io/?https://github.com/sandialabs/Salsa3DSoftware/blob/master/doc-html/index.html" TargetMode="External"/><Relationship Id="rId114" Type="http://schemas.openxmlformats.org/officeDocument/2006/relationships/image" Target="media/image40.emf"/><Relationship Id="rId119" Type="http://schemas.openxmlformats.org/officeDocument/2006/relationships/hyperlink" Target="mailto:byoung@sandia.gov" TargetMode="External"/><Relationship Id="rId44" Type="http://schemas.openxmlformats.org/officeDocument/2006/relationships/hyperlink" Target="https://htmlpreview.github.io/?https://github.com/sandialabs/Salsa3DSoftware/blob/master/doc-html/index.html" TargetMode="External"/><Relationship Id="rId60" Type="http://schemas.openxmlformats.org/officeDocument/2006/relationships/hyperlink" Target="http://mathworld.wolfram.com/EulerAngles.html" TargetMode="External"/><Relationship Id="rId65" Type="http://schemas.openxmlformats.org/officeDocument/2006/relationships/image" Target="media/image19.jpeg"/><Relationship Id="rId81" Type="http://schemas.openxmlformats.org/officeDocument/2006/relationships/image" Target="media/image25.wmf"/><Relationship Id="rId86" Type="http://schemas.openxmlformats.org/officeDocument/2006/relationships/oleObject" Target="embeddings/oleObject3.bin"/><Relationship Id="rId130" Type="http://schemas.openxmlformats.org/officeDocument/2006/relationships/header" Target="header4.xml"/><Relationship Id="rId135" Type="http://schemas.openxmlformats.org/officeDocument/2006/relationships/theme" Target="theme/theme1.xml"/><Relationship Id="rId13" Type="http://schemas.openxmlformats.org/officeDocument/2006/relationships/hyperlink" Target="http://www.osti.gov/scitech" TargetMode="External"/><Relationship Id="rId18" Type="http://schemas.openxmlformats.org/officeDocument/2006/relationships/hyperlink" Target="https://github.com/sandialabs/Salsa3DSoftware" TargetMode="External"/><Relationship Id="rId39" Type="http://schemas.openxmlformats.org/officeDocument/2006/relationships/image" Target="media/image11.png"/><Relationship Id="rId109" Type="http://schemas.openxmlformats.org/officeDocument/2006/relationships/oleObject" Target="embeddings/oleObject15.bin"/><Relationship Id="rId34" Type="http://schemas.openxmlformats.org/officeDocument/2006/relationships/image" Target="media/image6.png"/><Relationship Id="rId50" Type="http://schemas.openxmlformats.org/officeDocument/2006/relationships/hyperlink" Target="https://htmlpreview.github.io/?https://github.com/sandialabs/Salsa3DSoftware/blob/master/doc-html/index.html" TargetMode="External"/><Relationship Id="rId55" Type="http://schemas.openxmlformats.org/officeDocument/2006/relationships/hyperlink" Target="https://sandialabs.github.io/GeoTessCPP/" TargetMode="External"/><Relationship Id="rId76" Type="http://schemas.openxmlformats.org/officeDocument/2006/relationships/image" Target="media/image29.png"/><Relationship Id="rId97" Type="http://schemas.openxmlformats.org/officeDocument/2006/relationships/oleObject" Target="embeddings/oleObject8.bin"/><Relationship Id="rId104" Type="http://schemas.openxmlformats.org/officeDocument/2006/relationships/image" Target="media/image37.wmf"/><Relationship Id="rId120" Type="http://schemas.openxmlformats.org/officeDocument/2006/relationships/hyperlink" Target="mailto:kdavenp@sandia.gov" TargetMode="External"/><Relationship Id="rId125" Type="http://schemas.openxmlformats.org/officeDocument/2006/relationships/hyperlink" Target="mailto:mbegnaud@lanl.gov" TargetMode="Externa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image" Target="media/image31.wmf"/><Relationship Id="rId2" Type="http://schemas.openxmlformats.org/officeDocument/2006/relationships/customXml" Target="../customXml/item2.xml"/><Relationship Id="rId29" Type="http://schemas.openxmlformats.org/officeDocument/2006/relationships/hyperlink" Target="https://github.com/sandialabs/Salsa3DSoftware" TargetMode="External"/><Relationship Id="rId24" Type="http://schemas.openxmlformats.org/officeDocument/2006/relationships/hyperlink" Target="https://maven.apache.org/index.html" TargetMode="External"/><Relationship Id="rId40" Type="http://schemas.openxmlformats.org/officeDocument/2006/relationships/image" Target="media/image12.png"/><Relationship Id="rId45" Type="http://schemas.openxmlformats.org/officeDocument/2006/relationships/hyperlink" Target="http://www.google.com/earth" TargetMode="External"/><Relationship Id="rId66" Type="http://schemas.openxmlformats.org/officeDocument/2006/relationships/image" Target="media/image20.jpeg"/><Relationship Id="rId87" Type="http://schemas.openxmlformats.org/officeDocument/2006/relationships/image" Target="media/image28.wmf"/><Relationship Id="rId110" Type="http://schemas.openxmlformats.org/officeDocument/2006/relationships/oleObject" Target="embeddings/oleObject16.bin"/><Relationship Id="rId115" Type="http://schemas.openxmlformats.org/officeDocument/2006/relationships/hyperlink" Target="mailto:acconle@sandia.gov" TargetMode="External"/><Relationship Id="rId131" Type="http://schemas.openxmlformats.org/officeDocument/2006/relationships/footer" Target="footer3.xml"/><Relationship Id="rId61" Type="http://schemas.openxmlformats.org/officeDocument/2006/relationships/image" Target="media/image15.jpeg"/><Relationship Id="rId82" Type="http://schemas.openxmlformats.org/officeDocument/2006/relationships/oleObject" Target="embeddings/oleObject1.bin"/><Relationship Id="rId19" Type="http://schemas.openxmlformats.org/officeDocument/2006/relationships/hyperlink" Target="https://github.com/sandialabs/GeoTessJava" TargetMode="External"/><Relationship Id="rId14" Type="http://schemas.openxmlformats.org/officeDocument/2006/relationships/hyperlink" Target="mailto:orders@ntis.gov" TargetMode="External"/><Relationship Id="rId30" Type="http://schemas.openxmlformats.org/officeDocument/2006/relationships/hyperlink" Target="https://github.com/sandialabs/GeoTessJava" TargetMode="External"/><Relationship Id="rId35" Type="http://schemas.openxmlformats.org/officeDocument/2006/relationships/image" Target="media/image7.png"/><Relationship Id="rId56" Type="http://schemas.openxmlformats.org/officeDocument/2006/relationships/hyperlink" Target="https://www.sandia.gov/rstt/" TargetMode="External"/><Relationship Id="rId77" Type="http://schemas.openxmlformats.org/officeDocument/2006/relationships/image" Target="media/image23.png"/><Relationship Id="rId100" Type="http://schemas.openxmlformats.org/officeDocument/2006/relationships/image" Target="media/image35.wmf"/><Relationship Id="rId105" Type="http://schemas.openxmlformats.org/officeDocument/2006/relationships/oleObject" Target="embeddings/oleObject12.bin"/><Relationship Id="rId126" Type="http://schemas.openxmlformats.org/officeDocument/2006/relationships/hyperlink" Target="mailto:sballar@sandia.gov" TargetMode="External"/><Relationship Id="rId8" Type="http://schemas.openxmlformats.org/officeDocument/2006/relationships/webSettings" Target="webSettings.xml"/><Relationship Id="rId51" Type="http://schemas.openxmlformats.org/officeDocument/2006/relationships/hyperlink" Target="https://sandialabs.github.io/GeoTessCPP/" TargetMode="External"/><Relationship Id="rId72" Type="http://schemas.openxmlformats.org/officeDocument/2006/relationships/image" Target="media/image25.png"/><Relationship Id="rId93" Type="http://schemas.openxmlformats.org/officeDocument/2006/relationships/oleObject" Target="embeddings/oleObject6.bin"/><Relationship Id="rId98" Type="http://schemas.openxmlformats.org/officeDocument/2006/relationships/image" Target="media/image34.wmf"/><Relationship Id="rId121" Type="http://schemas.openxmlformats.org/officeDocument/2006/relationships/hyperlink" Target="mailto:rwporri@sandia.gov" TargetMode="External"/><Relationship Id="rId3" Type="http://schemas.openxmlformats.org/officeDocument/2006/relationships/customXml" Target="../customXml/item3.xml"/><Relationship Id="rId25" Type="http://schemas.openxmlformats.org/officeDocument/2006/relationships/hyperlink" Target="https://sandialabs.github.io/GeoTessCPP/" TargetMode="External"/><Relationship Id="rId46" Type="http://schemas.openxmlformats.org/officeDocument/2006/relationships/hyperlink" Target="https://htmlpreview.github.io/?https://github.com/sandialabs/Salsa3DSoftware/blob/master/doc-html/index.html" TargetMode="External"/><Relationship Id="rId67" Type="http://schemas.openxmlformats.org/officeDocument/2006/relationships/image" Target="media/image18.png"/><Relationship Id="rId116" Type="http://schemas.openxmlformats.org/officeDocument/2006/relationships/hyperlink" Target="mailto:bjmerch@sandia.gov" TargetMode="External"/><Relationship Id="rId20" Type="http://schemas.openxmlformats.org/officeDocument/2006/relationships/hyperlink" Target="https://github.com/sandialabs/GeoTessCPP" TargetMode="External"/><Relationship Id="rId41" Type="http://schemas.openxmlformats.org/officeDocument/2006/relationships/image" Target="media/image13.png"/><Relationship Id="rId62" Type="http://schemas.openxmlformats.org/officeDocument/2006/relationships/image" Target="media/image16.jpeg"/><Relationship Id="rId83" Type="http://schemas.openxmlformats.org/officeDocument/2006/relationships/image" Target="media/image26.wmf"/><Relationship Id="rId88" Type="http://schemas.openxmlformats.org/officeDocument/2006/relationships/oleObject" Target="embeddings/oleObject4.bin"/><Relationship Id="rId111" Type="http://schemas.openxmlformats.org/officeDocument/2006/relationships/oleObject" Target="embeddings/oleObject17.bin"/><Relationship Id="rId132" Type="http://schemas.openxmlformats.org/officeDocument/2006/relationships/fontTable" Target="fontTable.xml"/><Relationship Id="rId15" Type="http://schemas.openxmlformats.org/officeDocument/2006/relationships/hyperlink" Target="https://classic.ntis.gov/help/order-methods/" TargetMode="External"/><Relationship Id="rId36" Type="http://schemas.openxmlformats.org/officeDocument/2006/relationships/image" Target="media/image8.png"/><Relationship Id="rId57" Type="http://schemas.openxmlformats.org/officeDocument/2006/relationships/hyperlink" Target="https://earth.google.com/web/@7.73016462,-13.40875911,-21248.6810946a,37698562.20138073d,35y,3.69172503h,0t,0r" TargetMode="External"/><Relationship Id="rId106" Type="http://schemas.openxmlformats.org/officeDocument/2006/relationships/image" Target="media/image38.wmf"/><Relationship Id="rId12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hyperlink" Target="https://github.com/sandialabs/GeoTessCPP" TargetMode="External"/><Relationship Id="rId52" Type="http://schemas.openxmlformats.org/officeDocument/2006/relationships/hyperlink" Target="https://htmlpreview.github.io/?https://github.com/sandialabs/Salsa3DSoftware/blob/master/doc-html/index.html" TargetMode="External"/><Relationship Id="rId73" Type="http://schemas.openxmlformats.org/officeDocument/2006/relationships/image" Target="media/image21.png"/><Relationship Id="rId78" Type="http://schemas.openxmlformats.org/officeDocument/2006/relationships/hyperlink" Target="http://www.vtk.org/VTK/img/file-formats.pdf" TargetMode="External"/><Relationship Id="rId94" Type="http://schemas.openxmlformats.org/officeDocument/2006/relationships/image" Target="media/image32.wmf"/><Relationship Id="rId99" Type="http://schemas.openxmlformats.org/officeDocument/2006/relationships/oleObject" Target="embeddings/oleObject9.bin"/><Relationship Id="rId101" Type="http://schemas.openxmlformats.org/officeDocument/2006/relationships/oleObject" Target="embeddings/oleObject10.bin"/><Relationship Id="rId122" Type="http://schemas.openxmlformats.org/officeDocument/2006/relationships/hyperlink" Target="mailto:jsakomo@sandia.gov"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htmlpreview.github.io/?https://github.com/sandialabs/Salsa3DSoftware/blob/master/doc-html/index.html" TargetMode="External"/><Relationship Id="rId47" Type="http://schemas.openxmlformats.org/officeDocument/2006/relationships/hyperlink" Target="https://sandialabs.github.io/GeoTessCPP/" TargetMode="External"/><Relationship Id="rId68" Type="http://schemas.openxmlformats.org/officeDocument/2006/relationships/hyperlink" Target="https://earth.google.com/web/@7.73016462,-13.40875911,-21248.6810946a,37698562.20138073d,35y,3.69172503h,0t,0r" TargetMode="External"/><Relationship Id="rId89" Type="http://schemas.openxmlformats.org/officeDocument/2006/relationships/image" Target="media/image29.wmf"/><Relationship Id="rId112" Type="http://schemas.openxmlformats.org/officeDocument/2006/relationships/image" Target="media/image39.wmf"/><Relationship Id="rId133"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1" Type="http://schemas.openxmlformats.org/officeDocument/2006/relationships/image" Target="media/image4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9BFC6AD84CE41B08ACE1C2A2BD8D242"/>
        <w:category>
          <w:name w:val="General"/>
          <w:gallery w:val="placeholder"/>
        </w:category>
        <w:types>
          <w:type w:val="bbPlcHdr"/>
        </w:types>
        <w:behaviors>
          <w:behavior w:val="content"/>
        </w:behaviors>
        <w:guid w:val="{8B86DA1C-60B1-4152-9375-1C8149BBB180}"/>
      </w:docPartPr>
      <w:docPartBody>
        <w:p w:rsidR="00C35180" w:rsidRDefault="00906433" w:rsidP="00906433">
          <w:pPr>
            <w:pStyle w:val="A9BFC6AD84CE41B08ACE1C2A2BD8D24242"/>
          </w:pPr>
          <w:r w:rsidRPr="007B676C">
            <w:rPr>
              <w:sz w:val="20"/>
            </w:rPr>
            <w:t>Click to enter a date</w:t>
          </w:r>
        </w:p>
      </w:docPartBody>
    </w:docPart>
    <w:docPart>
      <w:docPartPr>
        <w:name w:val="FC8C49C5D0BB406DB200212A036D4A71"/>
        <w:category>
          <w:name w:val="General"/>
          <w:gallery w:val="placeholder"/>
        </w:category>
        <w:types>
          <w:type w:val="bbPlcHdr"/>
        </w:types>
        <w:behaviors>
          <w:behavior w:val="content"/>
        </w:behaviors>
        <w:guid w:val="{DF3829D0-E8AC-43D6-9A62-6EB883C17F48}"/>
      </w:docPartPr>
      <w:docPartBody>
        <w:p w:rsidR="00C35180" w:rsidRDefault="00906433">
          <w:r>
            <w:t>XX-XXXX</w:t>
          </w:r>
        </w:p>
      </w:docPartBody>
    </w:docPart>
    <w:docPart>
      <w:docPartPr>
        <w:name w:val="03B3525762914E40BB5648B136EE6AB7"/>
        <w:category>
          <w:name w:val="General"/>
          <w:gallery w:val="placeholder"/>
        </w:category>
        <w:types>
          <w:type w:val="bbPlcHdr"/>
        </w:types>
        <w:behaviors>
          <w:behavior w:val="content"/>
        </w:behaviors>
        <w:guid w:val="{CAE02F5E-4A6D-4F6B-99D2-7515D639A6B2}"/>
      </w:docPartPr>
      <w:docPartBody>
        <w:p w:rsidR="00C35180" w:rsidRDefault="00906433" w:rsidP="00906433">
          <w:pPr>
            <w:pStyle w:val="03B3525762914E40BB5648B136EE6AB753"/>
          </w:pPr>
          <w:r>
            <w:rPr>
              <w:rStyle w:val="PlaceholderText"/>
            </w:rPr>
            <w:t>First name, middle initial, and last name of author(s)</w:t>
          </w:r>
          <w:r w:rsidRPr="0006044E">
            <w:rPr>
              <w:rStyle w:val="PlaceholderText"/>
            </w:rPr>
            <w:t>.</w:t>
          </w:r>
        </w:p>
      </w:docPartBody>
    </w:docPart>
    <w:docPart>
      <w:docPartPr>
        <w:name w:val="6EB06BF4B26B43218B127A71ACC4DBF6"/>
        <w:category>
          <w:name w:val="General"/>
          <w:gallery w:val="placeholder"/>
        </w:category>
        <w:types>
          <w:type w:val="bbPlcHdr"/>
        </w:types>
        <w:behaviors>
          <w:behavior w:val="content"/>
        </w:behaviors>
        <w:guid w:val="{CA238538-FD78-4914-9107-9C194C54E7E0}"/>
      </w:docPartPr>
      <w:docPartBody>
        <w:p w:rsidR="00906433" w:rsidRDefault="00906433" w:rsidP="00065580">
          <w:pPr>
            <w:pStyle w:val="SANDAbstractTxt"/>
            <w:ind w:left="0"/>
            <w:jc w:val="left"/>
            <w:rPr>
              <w:rStyle w:val="PlaceholderText"/>
            </w:rPr>
          </w:pPr>
          <w:r>
            <w:rPr>
              <w:rStyle w:val="PlaceholderText"/>
            </w:rPr>
            <w:t>Click here to type an abstract.</w:t>
          </w:r>
        </w:p>
        <w:p w:rsidR="00906433" w:rsidRDefault="00906433" w:rsidP="00065580">
          <w:pPr>
            <w:pStyle w:val="SANDAbstractTxt"/>
            <w:tabs>
              <w:tab w:val="clear" w:pos="1260"/>
            </w:tabs>
            <w:ind w:left="0"/>
            <w:jc w:val="left"/>
            <w:rPr>
              <w:color w:val="FF0000"/>
            </w:rPr>
          </w:pPr>
          <w:r w:rsidRPr="00636FBB">
            <w:rPr>
              <w:rStyle w:val="PlaceholderText"/>
              <w:b/>
              <w:color w:val="FF0000"/>
            </w:rPr>
            <w:t>Required</w:t>
          </w:r>
          <w:r w:rsidRPr="00A376C8">
            <w:rPr>
              <w:rStyle w:val="PlaceholderText"/>
              <w:color w:val="FF0000"/>
            </w:rPr>
            <w:t xml:space="preserve">. </w:t>
          </w:r>
          <w:r w:rsidRPr="00A376C8">
            <w:rPr>
              <w:color w:val="FF0000"/>
            </w:rPr>
            <w:t>Your</w:t>
          </w:r>
          <w:r w:rsidRPr="00D27866">
            <w:rPr>
              <w:color w:val="FF0000"/>
            </w:rPr>
            <w:t xml:space="preserve"> abstract should follow the sequence of the report, summarizing it in 150 words or fewer. </w:t>
          </w:r>
          <w:r>
            <w:rPr>
              <w:color w:val="FF0000"/>
            </w:rPr>
            <w:t>Include the following:</w:t>
          </w:r>
        </w:p>
        <w:p w:rsidR="00906433" w:rsidRPr="00692AAC" w:rsidRDefault="00906433" w:rsidP="00065580">
          <w:pPr>
            <w:pStyle w:val="SANDListBulleted"/>
          </w:pPr>
          <w:r w:rsidRPr="00692AAC">
            <w:rPr>
              <w:color w:val="FF0000"/>
            </w:rPr>
            <w:t>One to two sentences explaining the report’s motivation (why does the reader care about the problem and res</w:t>
          </w:r>
          <w:r>
            <w:rPr>
              <w:color w:val="FF0000"/>
            </w:rPr>
            <w:t>ults?)</w:t>
          </w:r>
        </w:p>
        <w:p w:rsidR="00906433" w:rsidRPr="00692AAC" w:rsidRDefault="00906433" w:rsidP="00065580">
          <w:pPr>
            <w:pStyle w:val="SANDListBulleted"/>
          </w:pPr>
          <w:r w:rsidRPr="00692AAC">
            <w:rPr>
              <w:color w:val="FF0000"/>
            </w:rPr>
            <w:t>One to two sentences detailing the problem statement (what problem are you trying to solve?)</w:t>
          </w:r>
        </w:p>
        <w:p w:rsidR="00906433" w:rsidRPr="00692AAC" w:rsidRDefault="00906433" w:rsidP="00065580">
          <w:pPr>
            <w:pStyle w:val="SANDListBulleted"/>
          </w:pPr>
          <w:r w:rsidRPr="00692AAC">
            <w:rPr>
              <w:color w:val="FF0000"/>
            </w:rPr>
            <w:t>One to three sentences (or more) describing your method/approach and results (how did you solve the</w:t>
          </w:r>
          <w:r>
            <w:rPr>
              <w:color w:val="FF0000"/>
            </w:rPr>
            <w:t xml:space="preserve"> problem or work to solve it?)</w:t>
          </w:r>
        </w:p>
        <w:p w:rsidR="00906433" w:rsidRPr="00692AAC" w:rsidRDefault="00906433" w:rsidP="00065580">
          <w:pPr>
            <w:pStyle w:val="SANDListBulleted"/>
          </w:pPr>
          <w:r w:rsidRPr="00692AAC">
            <w:rPr>
              <w:color w:val="FF0000"/>
            </w:rPr>
            <w:t>One to two sentence on your conclusion, including the</w:t>
          </w:r>
          <w:r>
            <w:rPr>
              <w:color w:val="FF0000"/>
            </w:rPr>
            <w:t xml:space="preserve"> implications of your results</w:t>
          </w:r>
        </w:p>
        <w:p w:rsidR="00C35180" w:rsidRDefault="00C35180"/>
      </w:docPartBody>
    </w:docPart>
    <w:docPart>
      <w:docPartPr>
        <w:name w:val="6C296212421C45E1B1E8B82B4E0293F6"/>
        <w:category>
          <w:name w:val="General"/>
          <w:gallery w:val="placeholder"/>
        </w:category>
        <w:types>
          <w:type w:val="bbPlcHdr"/>
        </w:types>
        <w:behaviors>
          <w:behavior w:val="content"/>
        </w:behaviors>
        <w:guid w:val="{33F400D8-D188-46D0-B240-9288FC62C79E}"/>
      </w:docPartPr>
      <w:docPartBody>
        <w:p w:rsidR="00906433" w:rsidRDefault="00906433" w:rsidP="00065580">
          <w:pPr>
            <w:pStyle w:val="SANDBODY"/>
            <w:rPr>
              <w:rStyle w:val="PlaceholderText"/>
            </w:rPr>
          </w:pPr>
          <w:r>
            <w:rPr>
              <w:rStyle w:val="PlaceholderText"/>
            </w:rPr>
            <w:t xml:space="preserve">Click </w:t>
          </w:r>
          <w:r w:rsidRPr="008A4444">
            <w:rPr>
              <w:rStyle w:val="PlaceholderText"/>
            </w:rPr>
            <w:t xml:space="preserve">here to </w:t>
          </w:r>
          <w:r>
            <w:rPr>
              <w:rStyle w:val="PlaceholderText"/>
            </w:rPr>
            <w:t>type acknowledgements</w:t>
          </w:r>
          <w:r w:rsidRPr="008A4444">
            <w:rPr>
              <w:rStyle w:val="PlaceholderText"/>
            </w:rPr>
            <w:t>.</w:t>
          </w:r>
        </w:p>
        <w:p w:rsidR="00C35180" w:rsidRDefault="00906433" w:rsidP="00906433">
          <w:pPr>
            <w:pStyle w:val="6C296212421C45E1B1E8B82B4E0293F651"/>
          </w:pPr>
          <w:r>
            <w:rPr>
              <w:color w:val="FF0000"/>
            </w:rPr>
            <w:t xml:space="preserve">Optional. </w:t>
          </w:r>
          <w:r w:rsidRPr="007341DD">
            <w:rPr>
              <w:color w:val="FF0000"/>
            </w:rPr>
            <w:t xml:space="preserve">Delete the content on this page if you </w:t>
          </w:r>
          <w:r>
            <w:rPr>
              <w:color w:val="FF0000"/>
            </w:rPr>
            <w:t xml:space="preserve">do not </w:t>
          </w:r>
          <w:r w:rsidRPr="007341DD">
            <w:rPr>
              <w:color w:val="FF0000"/>
            </w:rPr>
            <w:t>have acknowledgments</w:t>
          </w:r>
          <w:r>
            <w:rPr>
              <w:color w:val="FF0000"/>
            </w:rPr>
            <w:t xml:space="preserve"> and leave this page blank to ensure the following page (</w:t>
          </w:r>
          <w:r w:rsidRPr="007341DD">
            <w:rPr>
              <w:color w:val="FF0000"/>
            </w:rPr>
            <w:t>table o</w:t>
          </w:r>
          <w:r>
            <w:rPr>
              <w:color w:val="FF0000"/>
            </w:rPr>
            <w:t xml:space="preserve">f contents) </w:t>
          </w:r>
          <w:r w:rsidRPr="007341DD">
            <w:rPr>
              <w:color w:val="FF0000"/>
            </w:rPr>
            <w:t>start</w:t>
          </w:r>
          <w:r>
            <w:rPr>
              <w:color w:val="FF0000"/>
            </w:rPr>
            <w:t>s</w:t>
          </w:r>
          <w:r w:rsidRPr="007341DD">
            <w:rPr>
              <w:color w:val="FF0000"/>
            </w:rPr>
            <w:t xml:space="preserve"> on an odd-numbered page.</w:t>
          </w:r>
        </w:p>
        <w:bookmarkStart w:id="0" w:name="_Hlk521318846"/>
        <w:bookmarkEnd w:id="0"/>
      </w:docPartBody>
    </w:docPart>
    <w:docPart>
      <w:docPartPr>
        <w:name w:val="A27D34A4345F43BB981E1E95CC7A8CCA"/>
        <w:category>
          <w:name w:val="General"/>
          <w:gallery w:val="placeholder"/>
        </w:category>
        <w:types>
          <w:type w:val="bbPlcHdr"/>
        </w:types>
        <w:behaviors>
          <w:behavior w:val="content"/>
        </w:behaviors>
        <w:guid w:val="{19DB65D8-6253-4489-8D92-293887A12FBB}"/>
      </w:docPartPr>
      <w:docPartBody>
        <w:p w:rsidR="002644CD" w:rsidRDefault="00906433" w:rsidP="00906433">
          <w:pPr>
            <w:pStyle w:val="A27D34A4345F43BB981E1E95CC7A8CCA17"/>
          </w:pPr>
          <w:r w:rsidRPr="009207A2">
            <w:rPr>
              <w:rStyle w:val="PlaceholderText"/>
            </w:rPr>
            <w:t>SAND Report Title</w:t>
          </w:r>
        </w:p>
        <w:bookmarkStart w:id="1" w:name="_Toc523995818"/>
        <w:bookmarkStart w:id="2" w:name="_Toc523995819"/>
        <w:bookmarkEnd w:id="1"/>
        <w:bookmarkEnd w:id="2"/>
      </w:docPartBody>
    </w:docPart>
    <w:docPart>
      <w:docPartPr>
        <w:name w:val="CE584B9C7724664AACDD258AC16A6A9E"/>
        <w:category>
          <w:name w:val="General"/>
          <w:gallery w:val="placeholder"/>
        </w:category>
        <w:types>
          <w:type w:val="bbPlcHdr"/>
        </w:types>
        <w:behaviors>
          <w:behavior w:val="content"/>
        </w:behaviors>
        <w:guid w:val="{1F84B40A-82D2-F34E-83BF-15112184E2BD}"/>
      </w:docPartPr>
      <w:docPartBody>
        <w:p w:rsidR="00065580" w:rsidRDefault="00065580" w:rsidP="00065580">
          <w:pPr>
            <w:pStyle w:val="SANDAbstractTxt"/>
            <w:ind w:left="0"/>
            <w:jc w:val="left"/>
            <w:rPr>
              <w:rStyle w:val="PlaceholderText"/>
            </w:rPr>
          </w:pPr>
          <w:r>
            <w:rPr>
              <w:rStyle w:val="PlaceholderText"/>
            </w:rPr>
            <w:t>Click here to type an abstract.</w:t>
          </w:r>
        </w:p>
        <w:p w:rsidR="00065580" w:rsidRDefault="00065580" w:rsidP="00065580">
          <w:pPr>
            <w:pStyle w:val="SANDAbstractTxt"/>
            <w:tabs>
              <w:tab w:val="clear" w:pos="1260"/>
            </w:tabs>
            <w:ind w:left="0"/>
            <w:jc w:val="left"/>
            <w:rPr>
              <w:color w:val="FF0000"/>
            </w:rPr>
          </w:pPr>
          <w:r w:rsidRPr="00636FBB">
            <w:rPr>
              <w:rStyle w:val="PlaceholderText"/>
              <w:b/>
              <w:color w:val="FF0000"/>
            </w:rPr>
            <w:t>Required</w:t>
          </w:r>
          <w:r w:rsidRPr="00A376C8">
            <w:rPr>
              <w:rStyle w:val="PlaceholderText"/>
              <w:color w:val="FF0000"/>
            </w:rPr>
            <w:t xml:space="preserve">. </w:t>
          </w:r>
          <w:r w:rsidRPr="00A376C8">
            <w:rPr>
              <w:color w:val="FF0000"/>
            </w:rPr>
            <w:t>Your</w:t>
          </w:r>
          <w:r w:rsidRPr="00D27866">
            <w:rPr>
              <w:color w:val="FF0000"/>
            </w:rPr>
            <w:t xml:space="preserve"> abstract should follow the sequence of the report, summarizing it in 150 words or fewer. </w:t>
          </w:r>
          <w:r>
            <w:rPr>
              <w:color w:val="FF0000"/>
            </w:rPr>
            <w:t>Include the following:</w:t>
          </w:r>
        </w:p>
        <w:p w:rsidR="00065580" w:rsidRPr="00692AAC" w:rsidRDefault="00065580" w:rsidP="00065580">
          <w:pPr>
            <w:pStyle w:val="SANDListBulleted"/>
          </w:pPr>
          <w:r w:rsidRPr="00692AAC">
            <w:rPr>
              <w:color w:val="FF0000"/>
            </w:rPr>
            <w:t>One to two sentences explaining the report’s motivation (why does the reader care about the problem and res</w:t>
          </w:r>
          <w:r>
            <w:rPr>
              <w:color w:val="FF0000"/>
            </w:rPr>
            <w:t>ults?)</w:t>
          </w:r>
        </w:p>
        <w:p w:rsidR="00065580" w:rsidRPr="00692AAC" w:rsidRDefault="00065580" w:rsidP="00065580">
          <w:pPr>
            <w:pStyle w:val="SANDListBulleted"/>
          </w:pPr>
          <w:r w:rsidRPr="00692AAC">
            <w:rPr>
              <w:color w:val="FF0000"/>
            </w:rPr>
            <w:t>One to two sentences detailing the problem statement (what problem are you trying to solve?)</w:t>
          </w:r>
        </w:p>
        <w:p w:rsidR="00065580" w:rsidRPr="00692AAC" w:rsidRDefault="00065580" w:rsidP="00065580">
          <w:pPr>
            <w:pStyle w:val="SANDListBulleted"/>
          </w:pPr>
          <w:r w:rsidRPr="00692AAC">
            <w:rPr>
              <w:color w:val="FF0000"/>
            </w:rPr>
            <w:t>One to three sentences (or more) describing your method/approach and results (how did you solve the</w:t>
          </w:r>
          <w:r>
            <w:rPr>
              <w:color w:val="FF0000"/>
            </w:rPr>
            <w:t xml:space="preserve"> problem or work to solve it?)</w:t>
          </w:r>
        </w:p>
        <w:p w:rsidR="00065580" w:rsidRPr="00692AAC" w:rsidRDefault="00065580" w:rsidP="00065580">
          <w:pPr>
            <w:pStyle w:val="SANDListBulleted"/>
          </w:pPr>
          <w:r w:rsidRPr="00692AAC">
            <w:rPr>
              <w:color w:val="FF0000"/>
            </w:rPr>
            <w:t>One to two sentence on your conclusion, including the</w:t>
          </w:r>
          <w:r>
            <w:rPr>
              <w:color w:val="FF0000"/>
            </w:rPr>
            <w:t xml:space="preserve"> implications of your results</w:t>
          </w:r>
        </w:p>
        <w:p w:rsidR="00065580" w:rsidRDefault="0006558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Bold">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onaco">
    <w:panose1 w:val="00000000000000000000"/>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64A73A3"/>
    <w:multiLevelType w:val="multilevel"/>
    <w:tmpl w:val="C95C4458"/>
    <w:lvl w:ilvl="0">
      <w:start w:val="1"/>
      <w:numFmt w:val="upperLetter"/>
      <w:lvlText w:val="Appendix %1"/>
      <w:lvlJc w:val="left"/>
      <w:pPr>
        <w:tabs>
          <w:tab w:val="num" w:pos="0"/>
        </w:tabs>
        <w:ind w:left="1008" w:hanging="1008"/>
      </w:pPr>
      <w:rPr>
        <w:rFonts w:hint="default"/>
      </w:rPr>
    </w:lvl>
    <w:lvl w:ilvl="1">
      <w:start w:val="1"/>
      <w:numFmt w:val="decimal"/>
      <w:lvlText w:val="%1.%2"/>
      <w:lvlJc w:val="left"/>
      <w:pPr>
        <w:tabs>
          <w:tab w:val="num" w:pos="0"/>
        </w:tabs>
        <w:ind w:left="1008" w:hanging="1008"/>
      </w:pPr>
      <w:rPr>
        <w:rFonts w:hint="default"/>
      </w:rPr>
    </w:lvl>
    <w:lvl w:ilvl="2">
      <w:start w:val="1"/>
      <w:numFmt w:val="decimal"/>
      <w:lvlText w:val="%1.%2.%3"/>
      <w:lvlJc w:val="left"/>
      <w:pPr>
        <w:tabs>
          <w:tab w:val="num" w:pos="0"/>
        </w:tabs>
        <w:ind w:left="1008" w:hanging="1008"/>
      </w:pPr>
      <w:rPr>
        <w:rFonts w:hint="default"/>
      </w:rPr>
    </w:lvl>
    <w:lvl w:ilvl="3">
      <w:start w:val="1"/>
      <w:numFmt w:val="decimal"/>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2"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3" w15:restartNumberingAfterBreak="0">
    <w:nsid w:val="203C4F9A"/>
    <w:multiLevelType w:val="multilevel"/>
    <w:tmpl w:val="026EB1E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62170D"/>
    <w:multiLevelType w:val="multilevel"/>
    <w:tmpl w:val="C25252DE"/>
    <w:lvl w:ilvl="0">
      <w:start w:val="1"/>
      <w:numFmt w:val="decimal"/>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C0A715B"/>
    <w:multiLevelType w:val="multilevel"/>
    <w:tmpl w:val="86C24B6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6" w15:restartNumberingAfterBreak="0">
    <w:nsid w:val="510B4BD9"/>
    <w:multiLevelType w:val="multilevel"/>
    <w:tmpl w:val="1F66E658"/>
    <w:lvl w:ilvl="0">
      <w:start w:val="1"/>
      <w:numFmt w:val="decim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67642"/>
    <w:multiLevelType w:val="multilevel"/>
    <w:tmpl w:val="4AA299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73F3299"/>
    <w:multiLevelType w:val="multilevel"/>
    <w:tmpl w:val="C70004AC"/>
    <w:lvl w:ilvl="0">
      <w:start w:val="1"/>
      <w:numFmt w:val="non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9" w15:restartNumberingAfterBreak="0">
    <w:nsid w:val="6B3C38CB"/>
    <w:multiLevelType w:val="multilevel"/>
    <w:tmpl w:val="0EEA7E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7252359"/>
    <w:multiLevelType w:val="multilevel"/>
    <w:tmpl w:val="96DAD0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8411969"/>
    <w:multiLevelType w:val="multilevel"/>
    <w:tmpl w:val="05D4E7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FED0BBA"/>
    <w:multiLevelType w:val="multilevel"/>
    <w:tmpl w:val="06E24F24"/>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16cid:durableId="9065990">
    <w:abstractNumId w:val="1"/>
  </w:num>
  <w:num w:numId="2" w16cid:durableId="489948503">
    <w:abstractNumId w:val="0"/>
  </w:num>
  <w:num w:numId="3" w16cid:durableId="640425216">
    <w:abstractNumId w:val="8"/>
  </w:num>
  <w:num w:numId="4" w16cid:durableId="11823542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39910821">
    <w:abstractNumId w:val="4"/>
  </w:num>
  <w:num w:numId="6" w16cid:durableId="1759248684">
    <w:abstractNumId w:val="10"/>
  </w:num>
  <w:num w:numId="7" w16cid:durableId="7657309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549559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55749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0760026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8224400">
    <w:abstractNumId w:val="7"/>
  </w:num>
  <w:num w:numId="12" w16cid:durableId="6685631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834824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88040880">
    <w:abstractNumId w:val="3"/>
  </w:num>
  <w:num w:numId="15" w16cid:durableId="1933007019">
    <w:abstractNumId w:val="2"/>
  </w:num>
  <w:num w:numId="16" w16cid:durableId="1042166987">
    <w:abstractNumId w:val="12"/>
  </w:num>
  <w:num w:numId="17" w16cid:durableId="1698463537">
    <w:abstractNumId w:val="5"/>
  </w:num>
  <w:num w:numId="18" w16cid:durableId="584613631">
    <w:abstractNumId w:val="9"/>
  </w:num>
  <w:num w:numId="19" w16cid:durableId="15678345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97814546">
    <w:abstractNumId w:val="1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180"/>
    <w:rsid w:val="00065580"/>
    <w:rsid w:val="0007016F"/>
    <w:rsid w:val="00072302"/>
    <w:rsid w:val="00125E94"/>
    <w:rsid w:val="0017459B"/>
    <w:rsid w:val="001D1AB1"/>
    <w:rsid w:val="001F6C64"/>
    <w:rsid w:val="0026412B"/>
    <w:rsid w:val="002644CD"/>
    <w:rsid w:val="00292CDA"/>
    <w:rsid w:val="003852C3"/>
    <w:rsid w:val="003E0A9A"/>
    <w:rsid w:val="004C047F"/>
    <w:rsid w:val="00617B47"/>
    <w:rsid w:val="00672C9E"/>
    <w:rsid w:val="006E2832"/>
    <w:rsid w:val="007667C5"/>
    <w:rsid w:val="007B34F2"/>
    <w:rsid w:val="00885651"/>
    <w:rsid w:val="008B7AF1"/>
    <w:rsid w:val="008C3AB3"/>
    <w:rsid w:val="008F0A2A"/>
    <w:rsid w:val="008F6FD5"/>
    <w:rsid w:val="00906433"/>
    <w:rsid w:val="00B3005F"/>
    <w:rsid w:val="00B64A9C"/>
    <w:rsid w:val="00B97C9A"/>
    <w:rsid w:val="00BA3D1F"/>
    <w:rsid w:val="00BD0956"/>
    <w:rsid w:val="00C10BFE"/>
    <w:rsid w:val="00C35180"/>
    <w:rsid w:val="00C64C68"/>
    <w:rsid w:val="00CA40BD"/>
    <w:rsid w:val="00DB4387"/>
    <w:rsid w:val="00DB69C5"/>
    <w:rsid w:val="00DF2DF2"/>
    <w:rsid w:val="00E939B0"/>
    <w:rsid w:val="00EA5360"/>
    <w:rsid w:val="00EB6919"/>
    <w:rsid w:val="00EC5780"/>
    <w:rsid w:val="00EE4DFF"/>
    <w:rsid w:val="00FF5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qFormat/>
    <w:rsid w:val="00C35180"/>
    <w:pPr>
      <w:keepNext/>
      <w:pageBreakBefore/>
      <w:numPr>
        <w:numId w:val="2"/>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Normal"/>
    <w:link w:val="Heading2Char"/>
    <w:qFormat/>
    <w:rsid w:val="00C35180"/>
    <w:pPr>
      <w:keepNext/>
      <w:numPr>
        <w:ilvl w:val="1"/>
        <w:numId w:val="2"/>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C35180"/>
    <w:pPr>
      <w:keepNext/>
      <w:numPr>
        <w:ilvl w:val="2"/>
        <w:numId w:val="2"/>
      </w:numPr>
      <w:spacing w:before="240" w:after="120" w:line="240" w:lineRule="auto"/>
      <w:outlineLvl w:val="2"/>
    </w:pPr>
    <w:rPr>
      <w:rFonts w:ascii="Arial" w:eastAsia="Times New Roman" w:hAnsi="Arial" w:cs="Times New Roman"/>
      <w:b/>
      <w:i/>
      <w:sz w:val="24"/>
      <w:szCs w:val="20"/>
    </w:rPr>
  </w:style>
  <w:style w:type="paragraph" w:styleId="Heading4">
    <w:name w:val="heading 4"/>
    <w:basedOn w:val="Heading3"/>
    <w:next w:val="Normal"/>
    <w:link w:val="Heading4Char"/>
    <w:qFormat/>
    <w:rsid w:val="00C35180"/>
    <w:pPr>
      <w:numPr>
        <w:ilvl w:val="3"/>
      </w:numPr>
      <w:outlineLvl w:val="3"/>
    </w:pPr>
    <w:rPr>
      <w:i w:val="0"/>
      <w:sz w:val="22"/>
    </w:rPr>
  </w:style>
  <w:style w:type="paragraph" w:styleId="Heading5">
    <w:name w:val="heading 5"/>
    <w:basedOn w:val="Heading3"/>
    <w:next w:val="Normal"/>
    <w:link w:val="Heading5Char"/>
    <w:qFormat/>
    <w:rsid w:val="00C35180"/>
    <w:pPr>
      <w:numPr>
        <w:ilvl w:val="4"/>
      </w:numPr>
      <w:outlineLvl w:val="4"/>
    </w:pPr>
    <w:rPr>
      <w:sz w:val="22"/>
    </w:rPr>
  </w:style>
  <w:style w:type="paragraph" w:styleId="Heading6">
    <w:name w:val="heading 6"/>
    <w:basedOn w:val="Heading5"/>
    <w:next w:val="Normal"/>
    <w:link w:val="Heading6Char"/>
    <w:qFormat/>
    <w:rsid w:val="00C35180"/>
    <w:pPr>
      <w:numPr>
        <w:ilvl w:val="5"/>
      </w:numPr>
      <w:outlineLvl w:val="5"/>
    </w:pPr>
    <w:rPr>
      <w:sz w:val="20"/>
    </w:rPr>
  </w:style>
  <w:style w:type="paragraph" w:styleId="Heading7">
    <w:name w:val="heading 7"/>
    <w:basedOn w:val="Heading6"/>
    <w:next w:val="Normal"/>
    <w:link w:val="Heading7Char"/>
    <w:qFormat/>
    <w:rsid w:val="00C35180"/>
    <w:pPr>
      <w:numPr>
        <w:ilvl w:val="6"/>
      </w:numPr>
      <w:outlineLvl w:val="6"/>
    </w:pPr>
  </w:style>
  <w:style w:type="paragraph" w:styleId="Heading8">
    <w:name w:val="heading 8"/>
    <w:basedOn w:val="Normal"/>
    <w:next w:val="Normal"/>
    <w:link w:val="Heading8Char"/>
    <w:qFormat/>
    <w:rsid w:val="00C35180"/>
    <w:pPr>
      <w:numPr>
        <w:ilvl w:val="7"/>
        <w:numId w:val="2"/>
      </w:numPr>
      <w:spacing w:before="120" w:after="240" w:line="240" w:lineRule="auto"/>
      <w:outlineLvl w:val="7"/>
    </w:pPr>
    <w:rPr>
      <w:rFonts w:ascii="Arial Bold" w:eastAsia="Times New Roman" w:hAnsi="Arial Bold" w:cs="Times New Roman"/>
      <w:b/>
      <w:sz w:val="20"/>
      <w:szCs w:val="20"/>
    </w:rPr>
  </w:style>
  <w:style w:type="paragraph" w:styleId="Heading9">
    <w:name w:val="heading 9"/>
    <w:basedOn w:val="Heading8"/>
    <w:next w:val="Normal"/>
    <w:link w:val="Heading9Char"/>
    <w:qFormat/>
    <w:rsid w:val="00C35180"/>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7459B"/>
    <w:rPr>
      <w:color w:val="808080"/>
    </w:rPr>
  </w:style>
  <w:style w:type="paragraph" w:customStyle="1" w:styleId="SANDAbstractTxt">
    <w:name w:val="SAND_AbstractTxt"/>
    <w:basedOn w:val="Normal"/>
    <w:rsid w:val="00065580"/>
    <w:pPr>
      <w:tabs>
        <w:tab w:val="left" w:pos="1260"/>
      </w:tabs>
      <w:spacing w:after="0" w:line="240" w:lineRule="auto"/>
      <w:ind w:left="540" w:right="540"/>
      <w:jc w:val="both"/>
    </w:pPr>
    <w:rPr>
      <w:rFonts w:ascii="Garamond" w:eastAsia="Times New Roman" w:hAnsi="Garamond" w:cs="Times New Roman"/>
      <w:color w:val="000000"/>
      <w:sz w:val="24"/>
      <w:szCs w:val="20"/>
    </w:rPr>
  </w:style>
  <w:style w:type="character" w:customStyle="1" w:styleId="Heading1Char">
    <w:name w:val="Heading 1 Char"/>
    <w:basedOn w:val="DefaultParagraphFont"/>
    <w:link w:val="Heading1"/>
    <w:rsid w:val="00C35180"/>
    <w:rPr>
      <w:rFonts w:ascii="Arial" w:eastAsia="Times New Roman" w:hAnsi="Arial" w:cs="Times New Roman"/>
      <w:b/>
      <w:caps/>
      <w:sz w:val="26"/>
      <w:szCs w:val="20"/>
    </w:rPr>
  </w:style>
  <w:style w:type="paragraph" w:styleId="BalloonText">
    <w:name w:val="Balloon Text"/>
    <w:basedOn w:val="Normal"/>
    <w:link w:val="BalloonTextChar"/>
    <w:uiPriority w:val="99"/>
    <w:semiHidden/>
    <w:unhideWhenUsed/>
    <w:rsid w:val="00C35180"/>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C35180"/>
    <w:rPr>
      <w:rFonts w:ascii="Tahoma" w:eastAsia="Times New Roman" w:hAnsi="Tahoma" w:cs="Tahoma"/>
      <w:sz w:val="16"/>
      <w:szCs w:val="16"/>
    </w:rPr>
  </w:style>
  <w:style w:type="paragraph" w:styleId="BodyText">
    <w:name w:val="Body Text"/>
    <w:basedOn w:val="Normal"/>
    <w:link w:val="BodyTextChar"/>
    <w:uiPriority w:val="1"/>
    <w:semiHidden/>
    <w:unhideWhenUsed/>
    <w:rsid w:val="00C35180"/>
    <w:pPr>
      <w:spacing w:after="120" w:line="240" w:lineRule="auto"/>
    </w:pPr>
    <w:rPr>
      <w:rFonts w:ascii="Garamond" w:eastAsia="Times New Roman" w:hAnsi="Garamond" w:cs="Times New Roman"/>
      <w:sz w:val="24"/>
      <w:szCs w:val="20"/>
    </w:rPr>
  </w:style>
  <w:style w:type="character" w:customStyle="1" w:styleId="BodyTextChar">
    <w:name w:val="Body Text Char"/>
    <w:basedOn w:val="DefaultParagraphFont"/>
    <w:link w:val="BodyText"/>
    <w:uiPriority w:val="1"/>
    <w:semiHidden/>
    <w:rsid w:val="00C35180"/>
    <w:rPr>
      <w:rFonts w:ascii="Garamond" w:eastAsia="Times New Roman" w:hAnsi="Garamond" w:cs="Times New Roman"/>
      <w:sz w:val="24"/>
      <w:szCs w:val="20"/>
    </w:rPr>
  </w:style>
  <w:style w:type="paragraph" w:customStyle="1" w:styleId="SANDBODY">
    <w:name w:val="SAND_BODY"/>
    <w:basedOn w:val="Normal"/>
    <w:qFormat/>
    <w:rsid w:val="00906433"/>
    <w:pPr>
      <w:spacing w:after="120" w:line="240" w:lineRule="auto"/>
    </w:pPr>
    <w:rPr>
      <w:rFonts w:ascii="Garamond" w:eastAsia="Times New Roman" w:hAnsi="Garamond" w:cs="Times New Roman"/>
      <w:sz w:val="24"/>
      <w:szCs w:val="20"/>
    </w:rPr>
  </w:style>
  <w:style w:type="character" w:customStyle="1" w:styleId="Heading2Char">
    <w:name w:val="Heading 2 Char"/>
    <w:basedOn w:val="DefaultParagraphFont"/>
    <w:link w:val="Heading2"/>
    <w:rsid w:val="00C35180"/>
    <w:rPr>
      <w:rFonts w:ascii="Arial" w:eastAsia="Times New Roman" w:hAnsi="Arial" w:cs="Times New Roman"/>
      <w:b/>
      <w:sz w:val="24"/>
      <w:szCs w:val="20"/>
    </w:rPr>
  </w:style>
  <w:style w:type="character" w:customStyle="1" w:styleId="Heading3Char">
    <w:name w:val="Heading 3 Char"/>
    <w:basedOn w:val="DefaultParagraphFont"/>
    <w:link w:val="Heading3"/>
    <w:rsid w:val="00C35180"/>
    <w:rPr>
      <w:rFonts w:ascii="Arial" w:eastAsia="Times New Roman" w:hAnsi="Arial" w:cs="Times New Roman"/>
      <w:b/>
      <w:i/>
      <w:sz w:val="24"/>
      <w:szCs w:val="20"/>
    </w:rPr>
  </w:style>
  <w:style w:type="character" w:customStyle="1" w:styleId="Heading4Char">
    <w:name w:val="Heading 4 Char"/>
    <w:basedOn w:val="DefaultParagraphFont"/>
    <w:link w:val="Heading4"/>
    <w:rsid w:val="00C35180"/>
    <w:rPr>
      <w:rFonts w:ascii="Arial" w:eastAsia="Times New Roman" w:hAnsi="Arial" w:cs="Times New Roman"/>
      <w:b/>
      <w:szCs w:val="20"/>
    </w:rPr>
  </w:style>
  <w:style w:type="character" w:customStyle="1" w:styleId="Heading5Char">
    <w:name w:val="Heading 5 Char"/>
    <w:basedOn w:val="DefaultParagraphFont"/>
    <w:link w:val="Heading5"/>
    <w:rsid w:val="00C35180"/>
    <w:rPr>
      <w:rFonts w:ascii="Arial" w:eastAsia="Times New Roman" w:hAnsi="Arial" w:cs="Times New Roman"/>
      <w:b/>
      <w:i/>
      <w:szCs w:val="20"/>
    </w:rPr>
  </w:style>
  <w:style w:type="character" w:customStyle="1" w:styleId="Heading6Char">
    <w:name w:val="Heading 6 Char"/>
    <w:basedOn w:val="DefaultParagraphFont"/>
    <w:link w:val="Heading6"/>
    <w:rsid w:val="00C35180"/>
    <w:rPr>
      <w:rFonts w:ascii="Arial" w:eastAsia="Times New Roman" w:hAnsi="Arial" w:cs="Times New Roman"/>
      <w:b/>
      <w:i/>
      <w:sz w:val="20"/>
      <w:szCs w:val="20"/>
    </w:rPr>
  </w:style>
  <w:style w:type="character" w:customStyle="1" w:styleId="Heading7Char">
    <w:name w:val="Heading 7 Char"/>
    <w:basedOn w:val="DefaultParagraphFont"/>
    <w:link w:val="Heading7"/>
    <w:rsid w:val="00C35180"/>
    <w:rPr>
      <w:rFonts w:ascii="Arial" w:eastAsia="Times New Roman" w:hAnsi="Arial" w:cs="Times New Roman"/>
      <w:b/>
      <w:i/>
      <w:sz w:val="20"/>
      <w:szCs w:val="20"/>
    </w:rPr>
  </w:style>
  <w:style w:type="character" w:customStyle="1" w:styleId="Heading8Char">
    <w:name w:val="Heading 8 Char"/>
    <w:basedOn w:val="DefaultParagraphFont"/>
    <w:link w:val="Heading8"/>
    <w:rsid w:val="00C35180"/>
    <w:rPr>
      <w:rFonts w:ascii="Arial Bold" w:eastAsia="Times New Roman" w:hAnsi="Arial Bold" w:cs="Times New Roman"/>
      <w:b/>
      <w:sz w:val="20"/>
      <w:szCs w:val="20"/>
    </w:rPr>
  </w:style>
  <w:style w:type="character" w:customStyle="1" w:styleId="Heading9Char">
    <w:name w:val="Heading 9 Char"/>
    <w:basedOn w:val="DefaultParagraphFont"/>
    <w:link w:val="Heading9"/>
    <w:rsid w:val="00C35180"/>
    <w:rPr>
      <w:rFonts w:ascii="Arial Bold" w:eastAsia="Times New Roman" w:hAnsi="Arial Bold" w:cs="Times New Roman"/>
      <w:b/>
      <w:sz w:val="20"/>
      <w:szCs w:val="20"/>
    </w:rPr>
  </w:style>
  <w:style w:type="paragraph" w:styleId="ListParagraph">
    <w:name w:val="List Paragraph"/>
    <w:basedOn w:val="Normal"/>
    <w:uiPriority w:val="34"/>
    <w:qFormat/>
    <w:rsid w:val="00C35180"/>
    <w:pPr>
      <w:spacing w:after="0" w:line="240" w:lineRule="auto"/>
      <w:ind w:left="720"/>
      <w:contextualSpacing/>
    </w:pPr>
    <w:rPr>
      <w:rFonts w:ascii="Garamond" w:eastAsia="Times New Roman" w:hAnsi="Garamond" w:cs="Times New Roman"/>
      <w:sz w:val="24"/>
      <w:szCs w:val="20"/>
    </w:rPr>
  </w:style>
  <w:style w:type="paragraph" w:styleId="TOC3">
    <w:name w:val="toc 3"/>
    <w:basedOn w:val="Normal"/>
    <w:next w:val="Normal"/>
    <w:autoRedefine/>
    <w:uiPriority w:val="39"/>
    <w:rsid w:val="00C35180"/>
    <w:pPr>
      <w:tabs>
        <w:tab w:val="left" w:pos="1620"/>
        <w:tab w:val="right" w:leader="dot" w:pos="9360"/>
      </w:tabs>
      <w:spacing w:after="0" w:line="240" w:lineRule="auto"/>
      <w:ind w:left="1620" w:right="288" w:hanging="713"/>
    </w:pPr>
    <w:rPr>
      <w:rFonts w:ascii="Garamond" w:eastAsia="Times" w:hAnsi="Garamond" w:cs="Times New Roman"/>
      <w:noProof/>
      <w:sz w:val="24"/>
      <w:szCs w:val="20"/>
    </w:rPr>
  </w:style>
  <w:style w:type="paragraph" w:styleId="TOC5">
    <w:name w:val="toc 5"/>
    <w:basedOn w:val="Normal"/>
    <w:next w:val="Normal"/>
    <w:autoRedefine/>
    <w:uiPriority w:val="39"/>
    <w:unhideWhenUsed/>
    <w:rsid w:val="00C35180"/>
    <w:pPr>
      <w:spacing w:after="100" w:line="240" w:lineRule="auto"/>
      <w:ind w:left="960"/>
    </w:pPr>
    <w:rPr>
      <w:rFonts w:ascii="Garamond" w:eastAsia="Times New Roman" w:hAnsi="Garamond" w:cs="Times New Roman"/>
      <w:sz w:val="24"/>
      <w:szCs w:val="20"/>
    </w:rPr>
  </w:style>
  <w:style w:type="paragraph" w:styleId="TOC7">
    <w:name w:val="toc 7"/>
    <w:basedOn w:val="Normal"/>
    <w:next w:val="Normal"/>
    <w:autoRedefine/>
    <w:uiPriority w:val="39"/>
    <w:unhideWhenUsed/>
    <w:rsid w:val="00C35180"/>
    <w:pPr>
      <w:tabs>
        <w:tab w:val="left" w:pos="1440"/>
        <w:tab w:val="right" w:leader="dot" w:pos="9350"/>
      </w:tabs>
      <w:spacing w:before="80" w:after="0" w:line="240" w:lineRule="auto"/>
      <w:ind w:left="360" w:hanging="360"/>
    </w:pPr>
    <w:rPr>
      <w:rFonts w:ascii="Garamond" w:eastAsia="Times New Roman" w:hAnsi="Garamond" w:cs="Times New Roman"/>
      <w:noProof/>
      <w:sz w:val="24"/>
      <w:szCs w:val="20"/>
    </w:rPr>
  </w:style>
  <w:style w:type="character" w:styleId="FootnoteReference">
    <w:name w:val="footnote reference"/>
    <w:basedOn w:val="DefaultParagraphFont"/>
    <w:rsid w:val="00C35180"/>
    <w:rPr>
      <w:vertAlign w:val="superscript"/>
    </w:rPr>
  </w:style>
  <w:style w:type="character" w:styleId="UnresolvedMention">
    <w:name w:val="Unresolved Mention"/>
    <w:basedOn w:val="DefaultParagraphFont"/>
    <w:uiPriority w:val="99"/>
    <w:semiHidden/>
    <w:rsid w:val="00C35180"/>
    <w:rPr>
      <w:color w:val="808080"/>
      <w:shd w:val="clear" w:color="auto" w:fill="E6E6E6"/>
    </w:rPr>
  </w:style>
  <w:style w:type="paragraph" w:customStyle="1" w:styleId="SANDListBulleted">
    <w:name w:val="SAND_ListBulleted"/>
    <w:basedOn w:val="Normal"/>
    <w:rsid w:val="00065580"/>
    <w:pPr>
      <w:numPr>
        <w:numId w:val="15"/>
      </w:numPr>
      <w:spacing w:before="40" w:after="40" w:line="240" w:lineRule="auto"/>
    </w:pPr>
    <w:rPr>
      <w:rFonts w:ascii="Garamond" w:eastAsia="Times New Roman" w:hAnsi="Garamond" w:cs="Times New Roman"/>
      <w:sz w:val="24"/>
      <w:szCs w:val="20"/>
    </w:rPr>
  </w:style>
  <w:style w:type="paragraph" w:customStyle="1" w:styleId="A9BFC6AD84CE41B08ACE1C2A2BD8D24242">
    <w:name w:val="A9BFC6AD84CE41B08ACE1C2A2BD8D24242"/>
    <w:rsid w:val="00906433"/>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7">
    <w:name w:val="A27D34A4345F43BB981E1E95CC7A8CCA17"/>
    <w:rsid w:val="00906433"/>
    <w:pPr>
      <w:spacing w:before="720" w:after="0" w:line="240" w:lineRule="auto"/>
    </w:pPr>
    <w:rPr>
      <w:rFonts w:ascii="Arial" w:eastAsia="Times New Roman" w:hAnsi="Arial" w:cs="Arial"/>
      <w:b/>
      <w:bCs/>
      <w:sz w:val="56"/>
      <w:szCs w:val="24"/>
    </w:rPr>
  </w:style>
  <w:style w:type="paragraph" w:customStyle="1" w:styleId="03B3525762914E40BB5648B136EE6AB753">
    <w:name w:val="03B3525762914E40BB5648B136EE6AB753"/>
    <w:rsid w:val="00906433"/>
    <w:pPr>
      <w:spacing w:after="0" w:line="240" w:lineRule="auto"/>
    </w:pPr>
    <w:rPr>
      <w:rFonts w:ascii="Arial" w:eastAsia="Times New Roman" w:hAnsi="Arial" w:cs="Times New Roman"/>
      <w:sz w:val="24"/>
      <w:szCs w:val="24"/>
    </w:rPr>
  </w:style>
  <w:style w:type="paragraph" w:customStyle="1" w:styleId="6C296212421C45E1B1E8B82B4E0293F651">
    <w:name w:val="6C296212421C45E1B1E8B82B4E0293F651"/>
    <w:rsid w:val="00906433"/>
    <w:pPr>
      <w:spacing w:after="120" w:line="240" w:lineRule="auto"/>
    </w:pPr>
    <w:rPr>
      <w:rFonts w:ascii="Garamond" w:eastAsia="Times New Roman" w:hAnsi="Garamond" w:cs="Times New Roman"/>
      <w:sz w:val="24"/>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14194FC2B27C4EBE03CD8BD33E8518" ma:contentTypeVersion="0" ma:contentTypeDescription="Create a new document." ma:contentTypeScope="" ma:versionID="286ab1d706b7112e10bcc85eb6eb758f">
  <xsd:schema xmlns:xsd="http://www.w3.org/2001/XMLSchema" xmlns:xs="http://www.w3.org/2001/XMLSchema" xmlns:p="http://schemas.microsoft.com/office/2006/metadata/properties" targetNamespace="http://schemas.microsoft.com/office/2006/metadata/properties" ma:root="true" ma:fieldsID="a5a4372b4e770ca432bdf768980a1f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25B4755-7A68-463F-B41B-E9370F86FF6D}">
  <ds:schemaRefs>
    <ds:schemaRef ds:uri="http://schemas.openxmlformats.org/officeDocument/2006/bibliography"/>
  </ds:schemaRefs>
</ds:datastoreItem>
</file>

<file path=customXml/itemProps2.xml><?xml version="1.0" encoding="utf-8"?>
<ds:datastoreItem xmlns:ds="http://schemas.openxmlformats.org/officeDocument/2006/customXml" ds:itemID="{8DA27161-1423-474D-8B7A-1EFEBEA801EC}">
  <ds:schemaRefs>
    <ds:schemaRef ds:uri="http://schemas.microsoft.com/sharepoint/v3/contenttype/forms"/>
  </ds:schemaRefs>
</ds:datastoreItem>
</file>

<file path=customXml/itemProps3.xml><?xml version="1.0" encoding="utf-8"?>
<ds:datastoreItem xmlns:ds="http://schemas.openxmlformats.org/officeDocument/2006/customXml" ds:itemID="{6216A7D2-0C43-4AD2-B840-91F0F7084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8FD772B-B746-47A2-986D-26AB1D01947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61</Pages>
  <Words>24282</Words>
  <Characters>138408</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Livengood, Sammie L.</dc:creator>
  <cp:keywords/>
  <dc:description/>
  <cp:lastModifiedBy>Conley, Andrea Christina</cp:lastModifiedBy>
  <cp:revision>12</cp:revision>
  <cp:lastPrinted>2022-02-16T13:39:00Z</cp:lastPrinted>
  <dcterms:created xsi:type="dcterms:W3CDTF">2023-06-30T14:59:00Z</dcterms:created>
  <dcterms:modified xsi:type="dcterms:W3CDTF">2023-07-10T15:55:00Z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0x0101007C14194FC2B27C4EBE03CD8BD33E8518</vt:lpwstr>
  </property>
</Properties>
</file>